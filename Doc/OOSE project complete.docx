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r w:rsidRPr="00A72D79">
        <w:rPr>
          <w:rFonts w:ascii="Verdana" w:hAnsi="Verdana"/>
          <w:b/>
        </w:rPr>
        <w:t>Ahtisham ul haq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r w:rsidR="00054B4C" w:rsidRPr="00A72D79">
        <w:rPr>
          <w:rFonts w:ascii="Verdana" w:hAnsi="Verdana"/>
          <w:b/>
        </w:rPr>
        <w:t xml:space="preserve">  (</w:t>
      </w:r>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b/>
          <w:bCs/>
          <w:noProof/>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rFonts w:asciiTheme="minorHAnsi" w:eastAsiaTheme="minorEastAsia" w:hAnsiTheme="minorHAnsi" w:cstheme="minorBidi"/>
              <w:noProof/>
              <w:lang w:bidi="ar-SA"/>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rFonts w:asciiTheme="minorHAnsi" w:eastAsiaTheme="minorEastAsia" w:hAnsiTheme="minorHAnsi" w:cstheme="minorBidi"/>
              <w:noProof/>
              <w:lang w:bidi="ar-SA"/>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3AC1AABF" w14:textId="77777777" w:rsidR="00C63392" w:rsidRPr="00045D98" w:rsidRDefault="00C63392" w:rsidP="00C63392">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Pr>
        <w:rPr>
          <w:lang w:bidi="ar-SA"/>
        </w:rPr>
      </w:pPr>
    </w:p>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applications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lastRenderedPageBreak/>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Creating an efficient, user-friendly platform for students to apply for admission</w:t>
      </w:r>
    </w:p>
    <w:p w14:paraId="739D518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 xml:space="preserve">In addition to these goals, the project also faces some </w:t>
      </w:r>
      <w:r w:rsidRPr="00271219">
        <w:rPr>
          <w:rStyle w:val="Strong"/>
          <w:rFonts w:ascii="Times New Roman" w:hAnsi="Times New Roman" w:cs="Times New Roman"/>
          <w:sz w:val="24"/>
          <w:szCs w:val="24"/>
          <w:lang w:bidi="ar-SA"/>
        </w:rPr>
        <w:t>constraints and challenges.</w:t>
      </w:r>
      <w:r w:rsidRPr="00271219">
        <w:rPr>
          <w:rStyle w:val="Strong"/>
          <w:rFonts w:ascii="Times New Roman" w:hAnsi="Times New Roman" w:cs="Times New Roman"/>
          <w:b w:val="0"/>
          <w:sz w:val="24"/>
          <w:szCs w:val="24"/>
          <w:lang w:bidi="ar-SA"/>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b w:val="0"/>
          <w:sz w:val="24"/>
          <w:szCs w:val="24"/>
          <w:lang w:bidi="ar-SA"/>
        </w:rPr>
        <w:t>Providing a platform that is accessible and user-friendly for all students, regardless of their technical ability</w:t>
      </w:r>
    </w:p>
    <w:p w14:paraId="2965B096"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The business case</w:t>
      </w:r>
      <w:r w:rsidRPr="00271219">
        <w:rPr>
          <w:rStyle w:val="Strong"/>
          <w:rFonts w:ascii="Times New Roman" w:hAnsi="Times New Roman" w:cs="Times New Roman"/>
          <w:b w:val="0"/>
          <w:sz w:val="24"/>
          <w:szCs w:val="24"/>
          <w:lang w:bidi="ar-SA"/>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lang w:bidi="ar-SA"/>
        </w:rPr>
      </w:pPr>
      <w:r w:rsidRPr="00271219">
        <w:rPr>
          <w:rStyle w:val="Strong"/>
          <w:rFonts w:ascii="Times New Roman" w:hAnsi="Times New Roman" w:cs="Times New Roman"/>
          <w:sz w:val="24"/>
          <w:szCs w:val="24"/>
          <w:lang w:bidi="ar-SA"/>
        </w:rPr>
        <w:t xml:space="preserve"> </w:t>
      </w:r>
      <w:r w:rsidR="00845911" w:rsidRPr="0080708E">
        <w:rPr>
          <w:rStyle w:val="Strong"/>
          <w:rFonts w:ascii="Times New Roman" w:hAnsi="Times New Roman" w:cs="Times New Roman"/>
          <w:sz w:val="26"/>
          <w:szCs w:val="26"/>
          <w:lang w:bidi="ar-SA"/>
        </w:rPr>
        <w:t xml:space="preserve">Executive </w:t>
      </w:r>
      <w:r w:rsidRPr="0080708E">
        <w:rPr>
          <w:rStyle w:val="Strong"/>
          <w:rFonts w:ascii="Times New Roman" w:hAnsi="Times New Roman" w:cs="Times New Roman"/>
          <w:sz w:val="26"/>
          <w:szCs w:val="26"/>
          <w:lang w:bidi="ar-SA"/>
        </w:rPr>
        <w:t>summary</w:t>
      </w:r>
      <w:r w:rsidRPr="00271219">
        <w:rPr>
          <w:rStyle w:val="Strong"/>
          <w:rFonts w:ascii="Times New Roman" w:hAnsi="Times New Roman" w:cs="Times New Roman"/>
          <w:b w:val="0"/>
          <w:sz w:val="24"/>
          <w:szCs w:val="24"/>
          <w:lang w:bidi="ar-SA"/>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lastRenderedPageBreak/>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 xml:space="preserve">The supplementary specification for the Admission System project describes other requirements, mostly non-functional, that are not covered in the use case model. During inception, it is useful </w:t>
      </w:r>
      <w:r w:rsidRPr="00144677">
        <w:rPr>
          <w:rFonts w:ascii="Times New Roman" w:hAnsi="Times New Roman" w:cs="Times New Roman"/>
          <w:sz w:val="24"/>
          <w:szCs w:val="24"/>
          <w:lang w:bidi="ar-SA"/>
        </w:rPr>
        <w:lastRenderedPageBreak/>
        <w:t>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Performance:</w:t>
      </w:r>
    </w:p>
    <w:p w14:paraId="0FD17F05"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Reliability:</w:t>
      </w:r>
    </w:p>
    <w:p w14:paraId="2282B174"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minimum uptime of 99.9%.</w:t>
      </w:r>
    </w:p>
    <w:p w14:paraId="0ADE732E"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Security:</w:t>
      </w:r>
    </w:p>
    <w:p w14:paraId="69EA0AC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Usability:</w:t>
      </w:r>
    </w:p>
    <w:p w14:paraId="63550B9A"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Accessibility:</w:t>
      </w:r>
    </w:p>
    <w:p w14:paraId="5A3C7B1C"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lang w:bidi="ar-SA"/>
        </w:rPr>
      </w:pPr>
      <w:r w:rsidRPr="00144677">
        <w:rPr>
          <w:rFonts w:ascii="Times New Roman" w:hAnsi="Times New Roman" w:cs="Times New Roman"/>
          <w:b/>
          <w:sz w:val="24"/>
          <w:szCs w:val="24"/>
          <w:lang w:bidi="ar-SA"/>
        </w:rPr>
        <w:t>Scalability:</w:t>
      </w:r>
    </w:p>
    <w:p w14:paraId="5DE9614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lang w:bidi="ar-SA"/>
        </w:rPr>
      </w:pPr>
      <w:r w:rsidRPr="00144677">
        <w:rPr>
          <w:rFonts w:ascii="Times New Roman" w:hAnsi="Times New Roman" w:cs="Times New Roman"/>
          <w:sz w:val="24"/>
          <w:szCs w:val="24"/>
          <w:lang w:bidi="ar-SA"/>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sz w:val="24"/>
          <w:szCs w:val="24"/>
          <w:lang w:bidi="ar-SA"/>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lang w:bidi="ar-SA"/>
        </w:rPr>
      </w:pPr>
      <w:r w:rsidRPr="00271219">
        <w:rPr>
          <w:rFonts w:ascii="Times New Roman" w:hAnsi="Times New Roman" w:cs="Times New Roman"/>
          <w:b/>
          <w:sz w:val="24"/>
          <w:szCs w:val="24"/>
          <w:lang w:bidi="ar-SA"/>
        </w:rPr>
        <w:lastRenderedPageBreak/>
        <w:t>Key Domain Terminology:</w:t>
      </w:r>
    </w:p>
    <w:p w14:paraId="0803DA10"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Admission:</w:t>
      </w:r>
      <w:r w:rsidRPr="00271219">
        <w:rPr>
          <w:rFonts w:ascii="Times New Roman" w:hAnsi="Times New Roman" w:cs="Times New Roman"/>
          <w:sz w:val="24"/>
          <w:szCs w:val="24"/>
          <w:lang w:bidi="ar-SA"/>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lang w:bidi="ar-SA"/>
        </w:rPr>
      </w:pPr>
      <w:r>
        <w:rPr>
          <w:rFonts w:ascii="Times New Roman" w:hAnsi="Times New Roman" w:cs="Times New Roman"/>
          <w:b/>
          <w:sz w:val="24"/>
          <w:szCs w:val="24"/>
          <w:lang w:bidi="ar-SA"/>
        </w:rPr>
        <w:t>Student</w:t>
      </w:r>
      <w:r w:rsidR="0023348D" w:rsidRPr="00271219">
        <w:rPr>
          <w:rFonts w:ascii="Times New Roman" w:hAnsi="Times New Roman" w:cs="Times New Roman"/>
          <w:sz w:val="24"/>
          <w:szCs w:val="24"/>
          <w:lang w:bidi="ar-SA"/>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Fee Challan:</w:t>
      </w:r>
      <w:r w:rsidRPr="00271219">
        <w:rPr>
          <w:rFonts w:ascii="Times New Roman" w:hAnsi="Times New Roman" w:cs="Times New Roman"/>
          <w:sz w:val="24"/>
          <w:szCs w:val="24"/>
          <w:lang w:bidi="ar-SA"/>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Educational Documents:</w:t>
      </w:r>
      <w:r w:rsidRPr="00271219">
        <w:rPr>
          <w:rFonts w:ascii="Times New Roman" w:hAnsi="Times New Roman" w:cs="Times New Roman"/>
          <w:sz w:val="24"/>
          <w:szCs w:val="24"/>
          <w:lang w:bidi="ar-SA"/>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lang w:bidi="ar-SA"/>
        </w:rPr>
      </w:pPr>
      <w:r w:rsidRPr="00271219">
        <w:rPr>
          <w:rFonts w:ascii="Times New Roman" w:hAnsi="Times New Roman" w:cs="Times New Roman"/>
          <w:b/>
          <w:sz w:val="24"/>
          <w:szCs w:val="24"/>
          <w:lang w:bidi="ar-SA"/>
        </w:rPr>
        <w:t>Discipline:</w:t>
      </w:r>
      <w:r w:rsidRPr="00271219">
        <w:rPr>
          <w:rFonts w:ascii="Times New Roman" w:hAnsi="Times New Roman" w:cs="Times New Roman"/>
          <w:sz w:val="24"/>
          <w:szCs w:val="24"/>
          <w:lang w:bidi="ar-SA"/>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lastRenderedPageBreak/>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lang w:bidi="ar-SA"/>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US 8: submit admission fee challan</w:t>
            </w:r>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Ahtisham ul haq</w:t>
            </w:r>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lastRenderedPageBreak/>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The Admin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Student wants</w:t>
      </w:r>
      <w:r w:rsidR="00165A69" w:rsidRPr="0080708E">
        <w:rPr>
          <w:rFonts w:ascii="Times New Roman" w:hAnsi="Times New Roman" w:cs="Times New Roman"/>
          <w:sz w:val="24"/>
          <w:szCs w:val="24"/>
        </w:rPr>
        <w:t>to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lastRenderedPageBreak/>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rPr>
          <w:ins w:id="21" w:author="DELL" w:date="2023-04-08T12:10:00Z"/>
          <w:rFonts w:ascii="Times New Roman" w:hAnsi="Times New Roman" w:cs="Times New Roman"/>
          <w:b/>
          <w:sz w:val="28"/>
          <w:szCs w:val="28"/>
          <w:rPrChange w:id="22" w:author="DELL" w:date="2023-04-08T12:11:00Z">
            <w:rPr>
              <w:ins w:id="23" w:author="DELL" w:date="2023-04-08T12:10:00Z"/>
              <w:lang w:bidi="ar-SA"/>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rPr>
          <w:ins w:id="28" w:author="DELL" w:date="2023-04-08T12:10:00Z"/>
          <w:rFonts w:ascii="Times New Roman" w:hAnsi="Times New Roman" w:cs="Times New Roman"/>
          <w:sz w:val="24"/>
          <w:szCs w:val="24"/>
          <w:rPrChange w:id="29" w:author="DELL" w:date="2023-04-08T12:11:00Z">
            <w:rPr>
              <w:ins w:id="30" w:author="DELL" w:date="2023-04-08T12:10:00Z"/>
              <w:lang w:bidi="ar-SA"/>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rPrChange w:id="33" w:author="DELL" w:date="2023-04-08T12:11:00Z">
              <w:rPr>
                <w:lang w:bidi="ar-SA"/>
              </w:rPr>
            </w:rPrChange>
          </w:rPr>
          <w:t>Scope:</w:t>
        </w:r>
        <w:r w:rsidRPr="0080708E">
          <w:rPr>
            <w:rFonts w:ascii="Times New Roman" w:hAnsi="Times New Roman" w:cs="Times New Roman"/>
            <w:sz w:val="24"/>
            <w:szCs w:val="24"/>
            <w:rPrChange w:id="34" w:author="DELL" w:date="2023-04-08T12:11:00Z">
              <w:rPr>
                <w:lang w:bidi="ar-SA"/>
              </w:rPr>
            </w:rPrChange>
          </w:rPr>
          <w:t xml:space="preserve"> Admission system</w:t>
        </w:r>
      </w:ins>
    </w:p>
    <w:p w14:paraId="4263BE3E" w14:textId="77777777" w:rsidR="00001F2B" w:rsidRPr="0080708E" w:rsidRDefault="00001F2B">
      <w:pPr>
        <w:rPr>
          <w:ins w:id="35" w:author="DELL" w:date="2023-04-08T12:10:00Z"/>
          <w:rFonts w:ascii="Times New Roman" w:hAnsi="Times New Roman" w:cs="Times New Roman"/>
          <w:sz w:val="24"/>
          <w:szCs w:val="24"/>
          <w:rPrChange w:id="36" w:author="DELL" w:date="2023-04-08T12:11:00Z">
            <w:rPr>
              <w:ins w:id="37" w:author="DELL" w:date="2023-04-08T12:10:00Z"/>
              <w:lang w:bidi="ar-SA"/>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rPrChange w:id="40" w:author="DELL" w:date="2023-04-08T12:11:00Z">
              <w:rPr>
                <w:lang w:bidi="ar-SA"/>
              </w:rPr>
            </w:rPrChange>
          </w:rPr>
          <w:t>Level:</w:t>
        </w:r>
        <w:r w:rsidRPr="0080708E">
          <w:rPr>
            <w:rFonts w:ascii="Times New Roman" w:hAnsi="Times New Roman" w:cs="Times New Roman"/>
            <w:sz w:val="24"/>
            <w:szCs w:val="24"/>
            <w:rPrChange w:id="41" w:author="DELL" w:date="2023-04-08T12:11:00Z">
              <w:rPr>
                <w:lang w:bidi="ar-SA"/>
              </w:rPr>
            </w:rPrChange>
          </w:rPr>
          <w:t xml:space="preserve"> User goal</w:t>
        </w:r>
      </w:ins>
    </w:p>
    <w:p w14:paraId="07863874" w14:textId="77777777" w:rsidR="00001F2B" w:rsidRPr="0080708E" w:rsidRDefault="00001F2B">
      <w:pPr>
        <w:rPr>
          <w:ins w:id="42" w:author="DELL" w:date="2023-04-08T12:10:00Z"/>
          <w:rFonts w:ascii="Times New Roman" w:hAnsi="Times New Roman" w:cs="Times New Roman"/>
          <w:sz w:val="24"/>
          <w:szCs w:val="24"/>
          <w:rPrChange w:id="43" w:author="DELL" w:date="2023-04-08T12:11:00Z">
            <w:rPr>
              <w:ins w:id="44" w:author="DELL" w:date="2023-04-08T12:10:00Z"/>
              <w:lang w:bidi="ar-SA"/>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rPrChange w:id="47" w:author="DELL" w:date="2023-04-08T12:11:00Z">
              <w:rPr>
                <w:lang w:bidi="ar-SA"/>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rPr>
          <w:ins w:id="48" w:author="DELL" w:date="2023-04-08T12:10:00Z"/>
          <w:rFonts w:ascii="Times New Roman" w:hAnsi="Times New Roman" w:cs="Times New Roman"/>
          <w:b/>
          <w:sz w:val="24"/>
          <w:szCs w:val="24"/>
          <w:rPrChange w:id="49" w:author="DELL" w:date="2023-04-08T12:11:00Z">
            <w:rPr>
              <w:ins w:id="50" w:author="DELL" w:date="2023-04-08T12:10:00Z"/>
              <w:lang w:bidi="ar-SA"/>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rPrChange w:id="53" w:author="DELL" w:date="2023-04-08T12:11:00Z">
              <w:rPr>
                <w:lang w:bidi="ar-SA"/>
              </w:rPr>
            </w:rPrChange>
          </w:rPr>
          <w:t>Stakeholders and Interests:</w:t>
        </w:r>
      </w:ins>
    </w:p>
    <w:p w14:paraId="338B3C57" w14:textId="77777777" w:rsidR="00001F2B" w:rsidRPr="0080708E" w:rsidRDefault="006C7512">
      <w:pPr>
        <w:rPr>
          <w:ins w:id="54" w:author="DELL" w:date="2023-04-08T12:10:00Z"/>
          <w:rFonts w:ascii="Times New Roman" w:hAnsi="Times New Roman" w:cs="Times New Roman"/>
          <w:sz w:val="24"/>
          <w:szCs w:val="24"/>
          <w:rPrChange w:id="55" w:author="DELL" w:date="2023-04-08T12:11:00Z">
            <w:rPr>
              <w:ins w:id="56" w:author="DELL" w:date="2023-04-08T12:10:00Z"/>
              <w:lang w:bidi="ar-SA"/>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rPrChange w:id="59" w:author="DELL" w:date="2023-04-08T12:11:00Z">
              <w:rPr>
                <w:lang w:bidi="ar-SA"/>
              </w:rPr>
            </w:rPrChange>
          </w:rPr>
          <w:t>: Wants to verify a student's information to ensure accuracy and authenticity.</w:t>
        </w:r>
      </w:ins>
    </w:p>
    <w:p w14:paraId="7F969D88" w14:textId="24C72C86" w:rsidR="00001F2B" w:rsidRPr="0080708E" w:rsidRDefault="009D7F46">
      <w:pPr>
        <w:rPr>
          <w:ins w:id="60" w:author="DELL" w:date="2023-04-08T12:10:00Z"/>
          <w:rFonts w:ascii="Times New Roman" w:hAnsi="Times New Roman" w:cs="Times New Roman"/>
          <w:sz w:val="24"/>
          <w:szCs w:val="24"/>
          <w:rPrChange w:id="61" w:author="DELL" w:date="2023-04-08T12:11:00Z">
            <w:rPr>
              <w:ins w:id="62" w:author="DELL" w:date="2023-04-08T12:10:00Z"/>
              <w:lang w:bidi="ar-SA"/>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Student wants</w:t>
      </w:r>
      <w:ins w:id="64" w:author="DELL" w:date="2023-04-08T12:10:00Z">
        <w:r w:rsidR="00001F2B" w:rsidRPr="0080708E">
          <w:rPr>
            <w:rFonts w:ascii="Times New Roman" w:hAnsi="Times New Roman" w:cs="Times New Roman"/>
            <w:sz w:val="24"/>
            <w:szCs w:val="24"/>
            <w:rPrChange w:id="65" w:author="DELL" w:date="2023-04-08T12:11:00Z">
              <w:rPr>
                <w:lang w:bidi="ar-SA"/>
              </w:rPr>
            </w:rPrChange>
          </w:rPr>
          <w:t>their information to be accurately represented in the admission system.</w:t>
        </w:r>
      </w:ins>
    </w:p>
    <w:p w14:paraId="502678FE" w14:textId="77777777" w:rsidR="00001F2B" w:rsidRPr="0080708E" w:rsidRDefault="00001F2B">
      <w:pPr>
        <w:rPr>
          <w:ins w:id="66" w:author="DELL" w:date="2023-04-08T12:10:00Z"/>
          <w:rFonts w:ascii="Times New Roman" w:hAnsi="Times New Roman" w:cs="Times New Roman"/>
          <w:b/>
          <w:sz w:val="24"/>
          <w:szCs w:val="24"/>
          <w:rPrChange w:id="67" w:author="DELL" w:date="2023-04-08T12:11:00Z">
            <w:rPr>
              <w:ins w:id="68" w:author="DELL" w:date="2023-04-08T12:10:00Z"/>
              <w:lang w:bidi="ar-SA"/>
            </w:rPr>
          </w:rPrChange>
        </w:rPr>
        <w:pPrChange w:id="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0" w:author="DELL" w:date="2023-04-08T12:10:00Z">
        <w:r w:rsidRPr="0080708E">
          <w:rPr>
            <w:rFonts w:ascii="Times New Roman" w:hAnsi="Times New Roman" w:cs="Times New Roman"/>
            <w:b/>
            <w:sz w:val="24"/>
            <w:szCs w:val="24"/>
            <w:rPrChange w:id="71" w:author="DELL" w:date="2023-04-08T12:11:00Z">
              <w:rPr>
                <w:lang w:bidi="ar-SA"/>
              </w:rPr>
            </w:rPrChange>
          </w:rPr>
          <w:t>Preconditions:</w:t>
        </w:r>
      </w:ins>
    </w:p>
    <w:p w14:paraId="6EFC9B96" w14:textId="77777777" w:rsidR="00001F2B" w:rsidRPr="0080708E" w:rsidRDefault="00001F2B">
      <w:pPr>
        <w:rPr>
          <w:ins w:id="72" w:author="DELL" w:date="2023-04-08T12:10:00Z"/>
          <w:rFonts w:ascii="Times New Roman" w:hAnsi="Times New Roman" w:cs="Times New Roman"/>
          <w:sz w:val="24"/>
          <w:szCs w:val="24"/>
          <w:rPrChange w:id="73" w:author="DELL" w:date="2023-04-08T12:11:00Z">
            <w:rPr>
              <w:ins w:id="74" w:author="DELL" w:date="2023-04-08T12:10:00Z"/>
              <w:lang w:bidi="ar-SA"/>
            </w:rPr>
          </w:rPrChange>
        </w:rPr>
        <w:pPrChange w:id="75"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6" w:author="DELL" w:date="2023-04-08T12:10:00Z">
        <w:r w:rsidRPr="0080708E">
          <w:rPr>
            <w:rFonts w:ascii="Times New Roman" w:hAnsi="Times New Roman" w:cs="Times New Roman"/>
            <w:sz w:val="24"/>
            <w:szCs w:val="24"/>
            <w:rPrChange w:id="77" w:author="DELL" w:date="2023-04-08T12:11:00Z">
              <w:rPr>
                <w:lang w:bidi="ar-SA"/>
              </w:rPr>
            </w:rPrChange>
          </w:rPr>
          <w:t>The student has submitted an application to the admission system.</w:t>
        </w:r>
      </w:ins>
    </w:p>
    <w:p w14:paraId="6BE9B83C" w14:textId="77777777" w:rsidR="00001F2B" w:rsidRPr="0080708E" w:rsidRDefault="00001F2B">
      <w:pPr>
        <w:rPr>
          <w:ins w:id="78" w:author="DELL" w:date="2023-04-08T12:10:00Z"/>
          <w:rFonts w:ascii="Times New Roman" w:hAnsi="Times New Roman" w:cs="Times New Roman"/>
          <w:sz w:val="24"/>
          <w:szCs w:val="24"/>
          <w:rPrChange w:id="79" w:author="DELL" w:date="2023-04-08T12:11:00Z">
            <w:rPr>
              <w:ins w:id="80" w:author="DELL" w:date="2023-04-08T12:10:00Z"/>
              <w:lang w:bidi="ar-SA"/>
            </w:rPr>
          </w:rPrChange>
        </w:rPr>
        <w:pPrChange w:id="81"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2" w:author="DELL" w:date="2023-04-08T12:10:00Z">
        <w:r w:rsidRPr="0080708E">
          <w:rPr>
            <w:rFonts w:ascii="Times New Roman" w:hAnsi="Times New Roman" w:cs="Times New Roman"/>
            <w:sz w:val="24"/>
            <w:szCs w:val="24"/>
            <w:rPrChange w:id="83" w:author="DELL" w:date="2023-04-08T12:11:00Z">
              <w:rPr>
                <w:lang w:bidi="ar-SA"/>
              </w:rPr>
            </w:rPrChange>
          </w:rPr>
          <w:t>The student's information is recorded in the admission system.</w:t>
        </w:r>
      </w:ins>
    </w:p>
    <w:p w14:paraId="004DC19F" w14:textId="77777777" w:rsidR="00001F2B" w:rsidRPr="0080708E" w:rsidRDefault="00001F2B">
      <w:pPr>
        <w:rPr>
          <w:ins w:id="84" w:author="DELL" w:date="2023-04-08T12:10:00Z"/>
          <w:rFonts w:ascii="Times New Roman" w:hAnsi="Times New Roman" w:cs="Times New Roman"/>
          <w:b/>
          <w:sz w:val="24"/>
          <w:szCs w:val="24"/>
          <w:rPrChange w:id="85" w:author="DELL" w:date="2023-04-08T12:11:00Z">
            <w:rPr>
              <w:ins w:id="86" w:author="DELL" w:date="2023-04-08T12:10:00Z"/>
              <w:lang w:bidi="ar-SA"/>
            </w:rPr>
          </w:rPrChange>
        </w:rPr>
        <w:pPrChange w:id="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88" w:author="DELL" w:date="2023-04-08T12:10:00Z">
        <w:r w:rsidRPr="0080708E">
          <w:rPr>
            <w:rFonts w:ascii="Times New Roman" w:hAnsi="Times New Roman" w:cs="Times New Roman"/>
            <w:b/>
            <w:sz w:val="24"/>
            <w:szCs w:val="24"/>
            <w:rPrChange w:id="89" w:author="DELL" w:date="2023-04-08T12:11:00Z">
              <w:rPr>
                <w:lang w:bidi="ar-SA"/>
              </w:rPr>
            </w:rPrChange>
          </w:rPr>
          <w:t>Success Guarantee (or Post-conditions):</w:t>
        </w:r>
      </w:ins>
    </w:p>
    <w:p w14:paraId="4209B2EC" w14:textId="42CFBDE7" w:rsidR="00001F2B" w:rsidRPr="0080708E" w:rsidRDefault="00001F2B">
      <w:pPr>
        <w:rPr>
          <w:ins w:id="90" w:author="DELL" w:date="2023-04-08T12:10:00Z"/>
          <w:rFonts w:ascii="Times New Roman" w:hAnsi="Times New Roman" w:cs="Times New Roman"/>
          <w:sz w:val="24"/>
          <w:szCs w:val="24"/>
          <w:rPrChange w:id="91" w:author="DELL" w:date="2023-04-08T12:11:00Z">
            <w:rPr>
              <w:ins w:id="92" w:author="DELL" w:date="2023-04-08T12:10:00Z"/>
              <w:lang w:bidi="ar-SA"/>
            </w:rPr>
          </w:rPrChange>
        </w:rPr>
        <w:pPrChange w:id="93"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4" w:author="DELL" w:date="2023-04-08T12:10:00Z">
        <w:r w:rsidRPr="0080708E">
          <w:rPr>
            <w:rFonts w:ascii="Times New Roman" w:hAnsi="Times New Roman" w:cs="Times New Roman"/>
            <w:sz w:val="24"/>
            <w:szCs w:val="24"/>
            <w:rPrChange w:id="95" w:author="DELL" w:date="2023-04-08T12:11:00Z">
              <w:rPr>
                <w:lang w:bidi="ar-SA"/>
              </w:rPr>
            </w:rPrChange>
          </w:rPr>
          <w:t xml:space="preserve">The </w:t>
        </w:r>
      </w:ins>
      <w:r w:rsidR="00397BAD">
        <w:rPr>
          <w:rFonts w:ascii="Times New Roman" w:hAnsi="Times New Roman" w:cs="Times New Roman"/>
          <w:sz w:val="24"/>
          <w:szCs w:val="24"/>
        </w:rPr>
        <w:t>Admins</w:t>
      </w:r>
      <w:ins w:id="96" w:author="DELL" w:date="2023-04-08T12:10:00Z">
        <w:r w:rsidRPr="0080708E">
          <w:rPr>
            <w:rFonts w:ascii="Times New Roman" w:hAnsi="Times New Roman" w:cs="Times New Roman"/>
            <w:sz w:val="24"/>
            <w:szCs w:val="24"/>
            <w:rPrChange w:id="97" w:author="DELL" w:date="2023-04-08T12:11:00Z">
              <w:rPr>
                <w:lang w:bidi="ar-SA"/>
              </w:rPr>
            </w:rPrChange>
          </w:rPr>
          <w:t xml:space="preserve"> verifies the student's information.</w:t>
        </w:r>
      </w:ins>
    </w:p>
    <w:p w14:paraId="0921F07D" w14:textId="77777777" w:rsidR="00001F2B" w:rsidRPr="0080708E" w:rsidRDefault="00001F2B">
      <w:pPr>
        <w:rPr>
          <w:ins w:id="98" w:author="DELL" w:date="2023-04-08T12:10:00Z"/>
          <w:rFonts w:ascii="Times New Roman" w:hAnsi="Times New Roman" w:cs="Times New Roman"/>
          <w:sz w:val="24"/>
          <w:szCs w:val="24"/>
          <w:rPrChange w:id="99" w:author="DELL" w:date="2023-04-08T12:11:00Z">
            <w:rPr>
              <w:ins w:id="100" w:author="DELL" w:date="2023-04-08T12:10:00Z"/>
              <w:lang w:bidi="ar-SA"/>
            </w:rPr>
          </w:rPrChange>
        </w:rPr>
        <w:pPrChange w:id="101"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2" w:author="DELL" w:date="2023-04-08T12:10:00Z">
        <w:r w:rsidRPr="0080708E">
          <w:rPr>
            <w:rFonts w:ascii="Times New Roman" w:hAnsi="Times New Roman" w:cs="Times New Roman"/>
            <w:sz w:val="24"/>
            <w:szCs w:val="24"/>
            <w:rPrChange w:id="103" w:author="DELL" w:date="2023-04-08T12:11:00Z">
              <w:rPr>
                <w:lang w:bidi="ar-SA"/>
              </w:rPr>
            </w:rPrChange>
          </w:rPr>
          <w:t>The student's information is marked as verified in the admission system.</w:t>
        </w:r>
      </w:ins>
    </w:p>
    <w:p w14:paraId="7613AAB9" w14:textId="77777777" w:rsidR="00001F2B" w:rsidRPr="0080708E" w:rsidRDefault="00001F2B">
      <w:pPr>
        <w:rPr>
          <w:ins w:id="104" w:author="DELL" w:date="2023-04-08T12:10:00Z"/>
          <w:rFonts w:ascii="Times New Roman" w:hAnsi="Times New Roman" w:cs="Times New Roman"/>
          <w:b/>
          <w:sz w:val="24"/>
          <w:szCs w:val="24"/>
          <w:rPrChange w:id="105" w:author="DELL" w:date="2023-04-08T12:12:00Z">
            <w:rPr>
              <w:ins w:id="106" w:author="DELL" w:date="2023-04-08T12:10:00Z"/>
              <w:lang w:bidi="ar-SA"/>
            </w:rPr>
          </w:rPrChange>
        </w:rPr>
        <w:pPrChange w:id="1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08" w:author="DELL" w:date="2023-04-08T12:10:00Z">
        <w:r w:rsidRPr="0080708E">
          <w:rPr>
            <w:rFonts w:ascii="Times New Roman" w:hAnsi="Times New Roman" w:cs="Times New Roman"/>
            <w:b/>
            <w:sz w:val="24"/>
            <w:szCs w:val="24"/>
            <w:rPrChange w:id="109" w:author="DELL" w:date="2023-04-08T12:12:00Z">
              <w:rPr>
                <w:lang w:bidi="ar-SA"/>
              </w:rPr>
            </w:rPrChange>
          </w:rPr>
          <w:t>Main Success Scenario (or Basic Flow):</w:t>
        </w:r>
      </w:ins>
    </w:p>
    <w:p w14:paraId="6B8967B3" w14:textId="5FD5CBB4" w:rsidR="00001F2B" w:rsidRPr="0080708E" w:rsidRDefault="00001F2B">
      <w:pPr>
        <w:pStyle w:val="ListParagraph"/>
        <w:numPr>
          <w:ilvl w:val="0"/>
          <w:numId w:val="61"/>
        </w:numPr>
        <w:rPr>
          <w:ins w:id="110" w:author="DELL" w:date="2023-04-08T12:10:00Z"/>
          <w:rFonts w:ascii="Times New Roman" w:hAnsi="Times New Roman" w:cs="Times New Roman"/>
          <w:sz w:val="24"/>
          <w:szCs w:val="24"/>
          <w:rPrChange w:id="111" w:author="DELL" w:date="2023-04-08T12:11:00Z">
            <w:rPr>
              <w:ins w:id="112" w:author="DELL" w:date="2023-04-08T12:10:00Z"/>
              <w:lang w:bidi="ar-SA"/>
            </w:rPr>
          </w:rPrChange>
        </w:rPr>
        <w:pPrChange w:id="11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4" w:author="DELL" w:date="2023-04-08T12:10:00Z">
        <w:r w:rsidRPr="0080708E">
          <w:rPr>
            <w:rFonts w:ascii="Times New Roman" w:hAnsi="Times New Roman" w:cs="Times New Roman"/>
            <w:sz w:val="24"/>
            <w:szCs w:val="24"/>
            <w:rPrChange w:id="115" w:author="DELL" w:date="2023-04-08T12:11:00Z">
              <w:rPr>
                <w:lang w:bidi="ar-SA"/>
              </w:rPr>
            </w:rPrChange>
          </w:rPr>
          <w:t xml:space="preserve">The </w:t>
        </w:r>
      </w:ins>
      <w:r w:rsidR="00397BAD">
        <w:rPr>
          <w:rFonts w:ascii="Times New Roman" w:hAnsi="Times New Roman" w:cs="Times New Roman"/>
          <w:sz w:val="24"/>
          <w:szCs w:val="24"/>
        </w:rPr>
        <w:t>Admins</w:t>
      </w:r>
      <w:ins w:id="116" w:author="DELL" w:date="2023-04-08T12:10:00Z">
        <w:r w:rsidRPr="0080708E">
          <w:rPr>
            <w:rFonts w:ascii="Times New Roman" w:hAnsi="Times New Roman" w:cs="Times New Roman"/>
            <w:sz w:val="24"/>
            <w:szCs w:val="24"/>
            <w:rPrChange w:id="117" w:author="DELL" w:date="2023-04-08T12:11:00Z">
              <w:rPr>
                <w:lang w:bidi="ar-SA"/>
              </w:rPr>
            </w:rPrChange>
          </w:rPr>
          <w:t xml:space="preserve"> logs into the admission system.</w:t>
        </w:r>
      </w:ins>
    </w:p>
    <w:p w14:paraId="115C3ED5" w14:textId="708BA5B6" w:rsidR="00001F2B" w:rsidRPr="0080708E" w:rsidRDefault="00001F2B">
      <w:pPr>
        <w:pStyle w:val="ListParagraph"/>
        <w:numPr>
          <w:ilvl w:val="0"/>
          <w:numId w:val="61"/>
        </w:numPr>
        <w:rPr>
          <w:ins w:id="118" w:author="DELL" w:date="2023-04-08T12:10:00Z"/>
          <w:rFonts w:ascii="Times New Roman" w:hAnsi="Times New Roman" w:cs="Times New Roman"/>
          <w:sz w:val="24"/>
          <w:szCs w:val="24"/>
          <w:rPrChange w:id="119" w:author="DELL" w:date="2023-04-08T12:11:00Z">
            <w:rPr>
              <w:ins w:id="120" w:author="DELL" w:date="2023-04-08T12:10:00Z"/>
              <w:lang w:bidi="ar-SA"/>
            </w:rPr>
          </w:rPrChange>
        </w:rPr>
        <w:pPrChange w:id="121"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2" w:author="DELL" w:date="2023-04-08T12:10:00Z">
        <w:r w:rsidRPr="0080708E">
          <w:rPr>
            <w:rFonts w:ascii="Times New Roman" w:hAnsi="Times New Roman" w:cs="Times New Roman"/>
            <w:sz w:val="24"/>
            <w:szCs w:val="24"/>
            <w:rPrChange w:id="123" w:author="DELL" w:date="2023-04-08T12:11:00Z">
              <w:rPr>
                <w:lang w:bidi="ar-SA"/>
              </w:rPr>
            </w:rPrChange>
          </w:rPr>
          <w:t xml:space="preserve">The </w:t>
        </w:r>
      </w:ins>
      <w:r w:rsidR="00397BAD">
        <w:rPr>
          <w:rFonts w:ascii="Times New Roman" w:hAnsi="Times New Roman" w:cs="Times New Roman"/>
          <w:sz w:val="24"/>
          <w:szCs w:val="24"/>
        </w:rPr>
        <w:t>Admins</w:t>
      </w:r>
      <w:ins w:id="124" w:author="DELL" w:date="2023-04-08T12:10:00Z">
        <w:r w:rsidRPr="0080708E">
          <w:rPr>
            <w:rFonts w:ascii="Times New Roman" w:hAnsi="Times New Roman" w:cs="Times New Roman"/>
            <w:sz w:val="24"/>
            <w:szCs w:val="24"/>
            <w:rPrChange w:id="125" w:author="DELL" w:date="2023-04-08T12:11:00Z">
              <w:rPr>
                <w:lang w:bidi="ar-SA"/>
              </w:rPr>
            </w:rPrChange>
          </w:rPr>
          <w:t xml:space="preserve"> selects the "Verify Student" option.</w:t>
        </w:r>
      </w:ins>
    </w:p>
    <w:p w14:paraId="1AE32E26" w14:textId="77777777" w:rsidR="00001F2B" w:rsidRPr="0080708E" w:rsidRDefault="00001F2B">
      <w:pPr>
        <w:pStyle w:val="ListParagraph"/>
        <w:numPr>
          <w:ilvl w:val="0"/>
          <w:numId w:val="61"/>
        </w:numPr>
        <w:rPr>
          <w:ins w:id="126" w:author="DELL" w:date="2023-04-08T12:10:00Z"/>
          <w:rFonts w:ascii="Times New Roman" w:hAnsi="Times New Roman" w:cs="Times New Roman"/>
          <w:sz w:val="24"/>
          <w:szCs w:val="24"/>
          <w:rPrChange w:id="127" w:author="DELL" w:date="2023-04-08T12:11:00Z">
            <w:rPr>
              <w:ins w:id="128" w:author="DELL" w:date="2023-04-08T12:10:00Z"/>
              <w:lang w:bidi="ar-SA"/>
            </w:rPr>
          </w:rPrChange>
        </w:rPr>
        <w:pPrChange w:id="12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0" w:author="DELL" w:date="2023-04-08T12:10:00Z">
        <w:r w:rsidRPr="0080708E">
          <w:rPr>
            <w:rFonts w:ascii="Times New Roman" w:hAnsi="Times New Roman" w:cs="Times New Roman"/>
            <w:sz w:val="24"/>
            <w:szCs w:val="24"/>
            <w:rPrChange w:id="131" w:author="DELL" w:date="2023-04-08T12:11:00Z">
              <w:rPr>
                <w:lang w:bidi="ar-SA"/>
              </w:rPr>
            </w:rPrChange>
          </w:rPr>
          <w:t>The system displays a list of unverified students.</w:t>
        </w:r>
      </w:ins>
    </w:p>
    <w:p w14:paraId="186E2732" w14:textId="007525ED" w:rsidR="00001F2B" w:rsidRPr="0080708E" w:rsidRDefault="00001F2B">
      <w:pPr>
        <w:pStyle w:val="ListParagraph"/>
        <w:numPr>
          <w:ilvl w:val="0"/>
          <w:numId w:val="61"/>
        </w:numPr>
        <w:rPr>
          <w:ins w:id="132" w:author="DELL" w:date="2023-04-08T12:10:00Z"/>
          <w:rFonts w:ascii="Times New Roman" w:hAnsi="Times New Roman" w:cs="Times New Roman"/>
          <w:sz w:val="24"/>
          <w:szCs w:val="24"/>
          <w:rPrChange w:id="133" w:author="DELL" w:date="2023-04-08T12:11:00Z">
            <w:rPr>
              <w:ins w:id="134" w:author="DELL" w:date="2023-04-08T12:10:00Z"/>
              <w:lang w:bidi="ar-SA"/>
            </w:rPr>
          </w:rPrChange>
        </w:rPr>
        <w:pPrChange w:id="13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6" w:author="DELL" w:date="2023-04-08T12:10:00Z">
        <w:r w:rsidRPr="0080708E">
          <w:rPr>
            <w:rFonts w:ascii="Times New Roman" w:hAnsi="Times New Roman" w:cs="Times New Roman"/>
            <w:sz w:val="24"/>
            <w:szCs w:val="24"/>
            <w:rPrChange w:id="137" w:author="DELL" w:date="2023-04-08T12:11:00Z">
              <w:rPr>
                <w:lang w:bidi="ar-SA"/>
              </w:rPr>
            </w:rPrChange>
          </w:rPr>
          <w:t xml:space="preserve">The </w:t>
        </w:r>
      </w:ins>
      <w:r w:rsidR="00397BAD">
        <w:rPr>
          <w:rFonts w:ascii="Times New Roman" w:hAnsi="Times New Roman" w:cs="Times New Roman"/>
          <w:sz w:val="24"/>
          <w:szCs w:val="24"/>
        </w:rPr>
        <w:t>Admins</w:t>
      </w:r>
      <w:ins w:id="138" w:author="DELL" w:date="2023-04-08T12:10:00Z">
        <w:r w:rsidRPr="0080708E">
          <w:rPr>
            <w:rFonts w:ascii="Times New Roman" w:hAnsi="Times New Roman" w:cs="Times New Roman"/>
            <w:sz w:val="24"/>
            <w:szCs w:val="24"/>
            <w:rPrChange w:id="139" w:author="DELL" w:date="2023-04-08T12:11:00Z">
              <w:rPr>
                <w:lang w:bidi="ar-SA"/>
              </w:rPr>
            </w:rPrChange>
          </w:rPr>
          <w:t xml:space="preserve"> selects a student to verify.</w:t>
        </w:r>
      </w:ins>
    </w:p>
    <w:p w14:paraId="54E27644" w14:textId="77777777" w:rsidR="00001F2B" w:rsidRPr="0080708E" w:rsidRDefault="00001F2B">
      <w:pPr>
        <w:pStyle w:val="ListParagraph"/>
        <w:numPr>
          <w:ilvl w:val="0"/>
          <w:numId w:val="61"/>
        </w:numPr>
        <w:rPr>
          <w:ins w:id="140" w:author="DELL" w:date="2023-04-08T12:10:00Z"/>
          <w:rFonts w:ascii="Times New Roman" w:hAnsi="Times New Roman" w:cs="Times New Roman"/>
          <w:sz w:val="24"/>
          <w:szCs w:val="24"/>
          <w:rPrChange w:id="141" w:author="DELL" w:date="2023-04-08T12:11:00Z">
            <w:rPr>
              <w:ins w:id="142" w:author="DELL" w:date="2023-04-08T12:10:00Z"/>
              <w:lang w:bidi="ar-SA"/>
            </w:rPr>
          </w:rPrChange>
        </w:rPr>
        <w:pPrChange w:id="14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4" w:author="DELL" w:date="2023-04-08T12:10:00Z">
        <w:r w:rsidRPr="0080708E">
          <w:rPr>
            <w:rFonts w:ascii="Times New Roman" w:hAnsi="Times New Roman" w:cs="Times New Roman"/>
            <w:sz w:val="24"/>
            <w:szCs w:val="24"/>
            <w:rPrChange w:id="145" w:author="DELL" w:date="2023-04-08T12:11:00Z">
              <w:rPr>
                <w:lang w:bidi="ar-SA"/>
              </w:rPr>
            </w:rPrChange>
          </w:rPr>
          <w:t>The system displays the student's application and information.</w:t>
        </w:r>
      </w:ins>
    </w:p>
    <w:p w14:paraId="0EDFE506" w14:textId="197A65CA" w:rsidR="00001F2B" w:rsidRPr="0080708E" w:rsidRDefault="00001F2B">
      <w:pPr>
        <w:pStyle w:val="ListParagraph"/>
        <w:numPr>
          <w:ilvl w:val="0"/>
          <w:numId w:val="61"/>
        </w:numPr>
        <w:rPr>
          <w:ins w:id="146" w:author="DELL" w:date="2023-04-08T12:10:00Z"/>
          <w:rFonts w:ascii="Times New Roman" w:hAnsi="Times New Roman" w:cs="Times New Roman"/>
          <w:sz w:val="24"/>
          <w:szCs w:val="24"/>
          <w:rPrChange w:id="147" w:author="DELL" w:date="2023-04-08T12:11:00Z">
            <w:rPr>
              <w:ins w:id="148" w:author="DELL" w:date="2023-04-08T12:10:00Z"/>
              <w:lang w:bidi="ar-SA"/>
            </w:rPr>
          </w:rPrChange>
        </w:rPr>
        <w:pPrChange w:id="14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0" w:author="DELL" w:date="2023-04-08T12:10:00Z">
        <w:r w:rsidRPr="0080708E">
          <w:rPr>
            <w:rFonts w:ascii="Times New Roman" w:hAnsi="Times New Roman" w:cs="Times New Roman"/>
            <w:sz w:val="24"/>
            <w:szCs w:val="24"/>
            <w:rPrChange w:id="151" w:author="DELL" w:date="2023-04-08T12:11:00Z">
              <w:rPr>
                <w:lang w:bidi="ar-SA"/>
              </w:rPr>
            </w:rPrChange>
          </w:rPr>
          <w:t xml:space="preserve">The </w:t>
        </w:r>
      </w:ins>
      <w:r w:rsidR="00397BAD">
        <w:rPr>
          <w:rFonts w:ascii="Times New Roman" w:hAnsi="Times New Roman" w:cs="Times New Roman"/>
          <w:sz w:val="24"/>
          <w:szCs w:val="24"/>
        </w:rPr>
        <w:t>Admins</w:t>
      </w:r>
      <w:ins w:id="152" w:author="DELL" w:date="2023-04-08T12:10:00Z">
        <w:r w:rsidRPr="0080708E">
          <w:rPr>
            <w:rFonts w:ascii="Times New Roman" w:hAnsi="Times New Roman" w:cs="Times New Roman"/>
            <w:sz w:val="24"/>
            <w:szCs w:val="24"/>
            <w:rPrChange w:id="153" w:author="DELL" w:date="2023-04-08T12:11:00Z">
              <w:rPr>
                <w:lang w:bidi="ar-SA"/>
              </w:rPr>
            </w:rPrChange>
          </w:rPr>
          <w:t xml:space="preserve"> verifies the student's information.</w:t>
        </w:r>
      </w:ins>
    </w:p>
    <w:p w14:paraId="3E61D43F" w14:textId="16D7B568" w:rsidR="00001F2B" w:rsidRPr="0080708E" w:rsidRDefault="00001F2B">
      <w:pPr>
        <w:pStyle w:val="ListParagraph"/>
        <w:numPr>
          <w:ilvl w:val="0"/>
          <w:numId w:val="61"/>
        </w:numPr>
        <w:rPr>
          <w:ins w:id="154" w:author="DELL" w:date="2023-04-08T12:10:00Z"/>
          <w:rFonts w:ascii="Times New Roman" w:hAnsi="Times New Roman" w:cs="Times New Roman"/>
          <w:sz w:val="24"/>
          <w:szCs w:val="24"/>
          <w:rPrChange w:id="155" w:author="DELL" w:date="2023-04-08T12:11:00Z">
            <w:rPr>
              <w:ins w:id="156" w:author="DELL" w:date="2023-04-08T12:10:00Z"/>
              <w:lang w:bidi="ar-SA"/>
            </w:rPr>
          </w:rPrChange>
        </w:rPr>
        <w:pPrChange w:id="157"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8" w:author="DELL" w:date="2023-04-08T12:10:00Z">
        <w:r w:rsidRPr="0080708E">
          <w:rPr>
            <w:rFonts w:ascii="Times New Roman" w:hAnsi="Times New Roman" w:cs="Times New Roman"/>
            <w:sz w:val="24"/>
            <w:szCs w:val="24"/>
            <w:rPrChange w:id="159" w:author="DELL" w:date="2023-04-08T12:11:00Z">
              <w:rPr>
                <w:lang w:bidi="ar-SA"/>
              </w:rPr>
            </w:rPrChange>
          </w:rPr>
          <w:lastRenderedPageBreak/>
          <w:t xml:space="preserve">The </w:t>
        </w:r>
      </w:ins>
      <w:r w:rsidR="00397BAD">
        <w:rPr>
          <w:rFonts w:ascii="Times New Roman" w:hAnsi="Times New Roman" w:cs="Times New Roman"/>
          <w:sz w:val="24"/>
          <w:szCs w:val="24"/>
        </w:rPr>
        <w:t>Admins</w:t>
      </w:r>
      <w:ins w:id="160" w:author="DELL" w:date="2023-04-08T12:10:00Z">
        <w:r w:rsidRPr="0080708E">
          <w:rPr>
            <w:rFonts w:ascii="Times New Roman" w:hAnsi="Times New Roman" w:cs="Times New Roman"/>
            <w:sz w:val="24"/>
            <w:szCs w:val="24"/>
            <w:rPrChange w:id="161" w:author="DELL" w:date="2023-04-08T12:11:00Z">
              <w:rPr>
                <w:lang w:bidi="ar-SA"/>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2" w:author="DELL" w:date="2023-04-08T12:10:00Z"/>
          <w:rFonts w:ascii="Times New Roman" w:hAnsi="Times New Roman" w:cs="Times New Roman"/>
          <w:sz w:val="24"/>
          <w:szCs w:val="24"/>
          <w:rPrChange w:id="163" w:author="DELL" w:date="2023-04-08T12:11:00Z">
            <w:rPr>
              <w:ins w:id="164" w:author="DELL" w:date="2023-04-08T12:10:00Z"/>
              <w:lang w:bidi="ar-SA"/>
            </w:rPr>
          </w:rPrChange>
        </w:rPr>
        <w:pPrChange w:id="16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6" w:author="DELL" w:date="2023-04-08T12:10:00Z">
        <w:r w:rsidRPr="0080708E">
          <w:rPr>
            <w:rFonts w:ascii="Times New Roman" w:hAnsi="Times New Roman" w:cs="Times New Roman"/>
            <w:sz w:val="24"/>
            <w:szCs w:val="24"/>
            <w:rPrChange w:id="167" w:author="DELL" w:date="2023-04-08T12:11:00Z">
              <w:rPr>
                <w:lang w:bidi="ar-SA"/>
              </w:rPr>
            </w:rPrChange>
          </w:rPr>
          <w:t>The system updates the student's record with the verification status.</w:t>
        </w:r>
      </w:ins>
    </w:p>
    <w:p w14:paraId="21C7A4CA" w14:textId="77777777" w:rsidR="00001F2B" w:rsidRPr="0080708E" w:rsidRDefault="00001F2B">
      <w:pPr>
        <w:rPr>
          <w:ins w:id="168" w:author="DELL" w:date="2023-04-08T12:10:00Z"/>
          <w:rFonts w:ascii="Times New Roman" w:hAnsi="Times New Roman" w:cs="Times New Roman"/>
          <w:b/>
          <w:sz w:val="24"/>
          <w:szCs w:val="24"/>
          <w:rPrChange w:id="169" w:author="DELL" w:date="2023-04-08T12:12:00Z">
            <w:rPr>
              <w:ins w:id="170" w:author="DELL" w:date="2023-04-08T12:10:00Z"/>
              <w:lang w:bidi="ar-SA"/>
            </w:rPr>
          </w:rPrChange>
        </w:rPr>
        <w:pPrChange w:id="1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2" w:author="DELL" w:date="2023-04-08T12:10:00Z">
        <w:r w:rsidRPr="0080708E">
          <w:rPr>
            <w:rFonts w:ascii="Times New Roman" w:hAnsi="Times New Roman" w:cs="Times New Roman"/>
            <w:b/>
            <w:sz w:val="24"/>
            <w:szCs w:val="24"/>
            <w:rPrChange w:id="173" w:author="DELL" w:date="2023-04-08T12:12:00Z">
              <w:rPr>
                <w:lang w:bidi="ar-SA"/>
              </w:rPr>
            </w:rPrChange>
          </w:rPr>
          <w:t>Extensions (or Alternative Flows):</w:t>
        </w:r>
      </w:ins>
    </w:p>
    <w:p w14:paraId="03098AD7" w14:textId="63C5357A" w:rsidR="00001F2B" w:rsidRPr="0080708E" w:rsidRDefault="00001F2B">
      <w:pPr>
        <w:rPr>
          <w:ins w:id="174" w:author="DELL" w:date="2023-04-08T12:10:00Z"/>
          <w:rFonts w:ascii="Times New Roman" w:hAnsi="Times New Roman" w:cs="Times New Roman"/>
          <w:sz w:val="24"/>
          <w:szCs w:val="24"/>
          <w:rPrChange w:id="175" w:author="DELL" w:date="2023-04-08T12:11:00Z">
            <w:rPr>
              <w:ins w:id="176" w:author="DELL" w:date="2023-04-08T12:10:00Z"/>
              <w:lang w:bidi="ar-SA"/>
            </w:rPr>
          </w:rPrChange>
        </w:rPr>
        <w:pPrChange w:id="177"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8" w:author="DELL" w:date="2023-04-08T12:10:00Z">
        <w:r w:rsidRPr="0080708E">
          <w:rPr>
            <w:rFonts w:ascii="Times New Roman" w:hAnsi="Times New Roman" w:cs="Times New Roman"/>
            <w:sz w:val="24"/>
            <w:szCs w:val="24"/>
            <w:rPrChange w:id="179" w:author="DELL" w:date="2023-04-08T12:11:00Z">
              <w:rPr>
                <w:lang w:bidi="ar-SA"/>
              </w:rPr>
            </w:rPrChange>
          </w:rPr>
          <w:t xml:space="preserve">If the </w:t>
        </w:r>
      </w:ins>
      <w:r w:rsidR="00397BAD">
        <w:rPr>
          <w:rFonts w:ascii="Times New Roman" w:hAnsi="Times New Roman" w:cs="Times New Roman"/>
          <w:sz w:val="24"/>
          <w:szCs w:val="24"/>
        </w:rPr>
        <w:t>Admins</w:t>
      </w:r>
      <w:ins w:id="180" w:author="DELL" w:date="2023-04-08T12:10:00Z">
        <w:r w:rsidRPr="0080708E">
          <w:rPr>
            <w:rFonts w:ascii="Times New Roman" w:hAnsi="Times New Roman" w:cs="Times New Roman"/>
            <w:sz w:val="24"/>
            <w:szCs w:val="24"/>
            <w:rPrChange w:id="181" w:author="DELL" w:date="2023-04-08T12:11:00Z">
              <w:rPr>
                <w:lang w:bidi="ar-SA"/>
              </w:rPr>
            </w:rPrChange>
          </w:rPr>
          <w:t xml:space="preserve"> finds incorrect or missing information, they can update it in the system.</w:t>
        </w:r>
      </w:ins>
    </w:p>
    <w:p w14:paraId="20200916" w14:textId="0FB05330" w:rsidR="00001F2B" w:rsidRPr="0080708E" w:rsidRDefault="00001F2B">
      <w:pPr>
        <w:rPr>
          <w:ins w:id="182" w:author="DELL" w:date="2023-04-08T12:10:00Z"/>
          <w:rFonts w:ascii="Times New Roman" w:hAnsi="Times New Roman" w:cs="Times New Roman"/>
          <w:sz w:val="24"/>
          <w:szCs w:val="24"/>
          <w:rPrChange w:id="183" w:author="DELL" w:date="2023-04-08T12:11:00Z">
            <w:rPr>
              <w:ins w:id="184" w:author="DELL" w:date="2023-04-08T12:10:00Z"/>
              <w:lang w:bidi="ar-SA"/>
            </w:rPr>
          </w:rPrChange>
        </w:rPr>
        <w:pPrChange w:id="185"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6" w:author="DELL" w:date="2023-04-08T12:10:00Z">
        <w:r w:rsidRPr="0080708E">
          <w:rPr>
            <w:rFonts w:ascii="Times New Roman" w:hAnsi="Times New Roman" w:cs="Times New Roman"/>
            <w:sz w:val="24"/>
            <w:szCs w:val="24"/>
            <w:rPrChange w:id="187" w:author="DELL" w:date="2023-04-08T12:11:00Z">
              <w:rPr>
                <w:lang w:bidi="ar-SA"/>
              </w:rPr>
            </w:rPrChange>
          </w:rPr>
          <w:t xml:space="preserve">If the </w:t>
        </w:r>
      </w:ins>
      <w:r w:rsidR="00397BAD">
        <w:rPr>
          <w:rFonts w:ascii="Times New Roman" w:hAnsi="Times New Roman" w:cs="Times New Roman"/>
          <w:sz w:val="24"/>
          <w:szCs w:val="24"/>
        </w:rPr>
        <w:t>Admins</w:t>
      </w:r>
      <w:ins w:id="188" w:author="DELL" w:date="2023-04-08T12:10:00Z">
        <w:r w:rsidRPr="0080708E">
          <w:rPr>
            <w:rFonts w:ascii="Times New Roman" w:hAnsi="Times New Roman" w:cs="Times New Roman"/>
            <w:sz w:val="24"/>
            <w:szCs w:val="24"/>
            <w:rPrChange w:id="189" w:author="DELL" w:date="2023-04-08T12:11:00Z">
              <w:rPr>
                <w:lang w:bidi="ar-SA"/>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rPr>
          <w:ins w:id="190" w:author="DELL" w:date="2023-04-08T12:10:00Z"/>
          <w:rFonts w:ascii="Times New Roman" w:hAnsi="Times New Roman" w:cs="Times New Roman"/>
          <w:sz w:val="24"/>
          <w:szCs w:val="24"/>
          <w:rPrChange w:id="191" w:author="DELL" w:date="2023-04-08T12:11:00Z">
            <w:rPr>
              <w:ins w:id="192" w:author="DELL" w:date="2023-04-08T12:10:00Z"/>
              <w:lang w:bidi="ar-SA"/>
            </w:rPr>
          </w:rPrChange>
        </w:rPr>
        <w:pPrChange w:id="193"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4" w:author="DELL" w:date="2023-04-08T12:10:00Z">
        <w:r w:rsidRPr="0080708E">
          <w:rPr>
            <w:rFonts w:ascii="Times New Roman" w:hAnsi="Times New Roman" w:cs="Times New Roman"/>
            <w:sz w:val="24"/>
            <w:szCs w:val="24"/>
            <w:rPrChange w:id="195" w:author="DELL" w:date="2023-04-08T12:11:00Z">
              <w:rPr>
                <w:lang w:bidi="ar-SA"/>
              </w:rPr>
            </w:rPrChange>
          </w:rPr>
          <w:t>If the student has already been verified, the system will display a message indicating that the verification has already been completed.</w:t>
        </w:r>
      </w:ins>
    </w:p>
    <w:p w14:paraId="6BB07D6C" w14:textId="77777777" w:rsidR="00001F2B" w:rsidRPr="0080708E" w:rsidRDefault="00001F2B">
      <w:pPr>
        <w:rPr>
          <w:ins w:id="196" w:author="DELL" w:date="2023-04-08T12:10:00Z"/>
          <w:rFonts w:ascii="Times New Roman" w:hAnsi="Times New Roman" w:cs="Times New Roman"/>
          <w:b/>
          <w:sz w:val="24"/>
          <w:szCs w:val="24"/>
          <w:rPrChange w:id="197" w:author="DELL" w:date="2023-04-08T12:12:00Z">
            <w:rPr>
              <w:ins w:id="198" w:author="DELL" w:date="2023-04-08T12:10:00Z"/>
              <w:lang w:bidi="ar-SA"/>
            </w:rPr>
          </w:rPrChange>
        </w:rPr>
        <w:pPrChange w:id="19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0" w:author="DELL" w:date="2023-04-08T12:10:00Z">
        <w:r w:rsidRPr="0080708E">
          <w:rPr>
            <w:rFonts w:ascii="Times New Roman" w:hAnsi="Times New Roman" w:cs="Times New Roman"/>
            <w:b/>
            <w:sz w:val="24"/>
            <w:szCs w:val="24"/>
            <w:rPrChange w:id="201" w:author="DELL" w:date="2023-04-08T12:12:00Z">
              <w:rPr>
                <w:lang w:bidi="ar-SA"/>
              </w:rPr>
            </w:rPrChange>
          </w:rPr>
          <w:t>Special Requirements:</w:t>
        </w:r>
      </w:ins>
    </w:p>
    <w:p w14:paraId="6CC893A4" w14:textId="77777777" w:rsidR="00001F2B" w:rsidRPr="0080708E" w:rsidRDefault="00001F2B">
      <w:pPr>
        <w:rPr>
          <w:ins w:id="202" w:author="DELL" w:date="2023-04-08T12:10:00Z"/>
          <w:rFonts w:ascii="Times New Roman" w:hAnsi="Times New Roman" w:cs="Times New Roman"/>
          <w:sz w:val="24"/>
          <w:szCs w:val="24"/>
          <w:rPrChange w:id="203" w:author="DELL" w:date="2023-04-08T12:11:00Z">
            <w:rPr>
              <w:ins w:id="204" w:author="DELL" w:date="2023-04-08T12:10:00Z"/>
              <w:lang w:bidi="ar-SA"/>
            </w:rPr>
          </w:rPrChange>
        </w:rPr>
        <w:pPrChange w:id="205"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6" w:author="DELL" w:date="2023-04-08T12:10:00Z">
        <w:r w:rsidRPr="0080708E">
          <w:rPr>
            <w:rFonts w:ascii="Times New Roman" w:hAnsi="Times New Roman" w:cs="Times New Roman"/>
            <w:sz w:val="24"/>
            <w:szCs w:val="24"/>
            <w:rPrChange w:id="207" w:author="DELL" w:date="2023-04-08T12:11:00Z">
              <w:rPr>
                <w:lang w:bidi="ar-SA"/>
              </w:rPr>
            </w:rPrChange>
          </w:rPr>
          <w:t>The system must be able to store and display student information and application data.</w:t>
        </w:r>
      </w:ins>
    </w:p>
    <w:p w14:paraId="65D4DAB6" w14:textId="77777777" w:rsidR="00001F2B" w:rsidRPr="0080708E" w:rsidRDefault="00001F2B">
      <w:pPr>
        <w:rPr>
          <w:ins w:id="208" w:author="DELL" w:date="2023-04-08T12:10:00Z"/>
          <w:rFonts w:ascii="Times New Roman" w:hAnsi="Times New Roman" w:cs="Times New Roman"/>
          <w:sz w:val="24"/>
          <w:szCs w:val="24"/>
          <w:rPrChange w:id="209" w:author="DELL" w:date="2023-04-08T12:11:00Z">
            <w:rPr>
              <w:ins w:id="210" w:author="DELL" w:date="2023-04-08T12:10:00Z"/>
              <w:lang w:bidi="ar-SA"/>
            </w:rPr>
          </w:rPrChange>
        </w:rPr>
        <w:pPrChange w:id="211"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2" w:author="DELL" w:date="2023-04-08T12:10:00Z">
        <w:r w:rsidRPr="0080708E">
          <w:rPr>
            <w:rFonts w:ascii="Times New Roman" w:hAnsi="Times New Roman" w:cs="Times New Roman"/>
            <w:sz w:val="24"/>
            <w:szCs w:val="24"/>
            <w:rPrChange w:id="213" w:author="DELL" w:date="2023-04-08T12:11:00Z">
              <w:rPr>
                <w:lang w:bidi="ar-SA"/>
              </w:rPr>
            </w:rPrChange>
          </w:rPr>
          <w:t>The system must have the ability to mark student information as verified.</w:t>
        </w:r>
      </w:ins>
    </w:p>
    <w:p w14:paraId="31D753C1" w14:textId="77777777" w:rsidR="00001F2B" w:rsidRPr="0080708E" w:rsidRDefault="00001F2B">
      <w:pPr>
        <w:rPr>
          <w:ins w:id="214" w:author="DELL" w:date="2023-04-08T12:10:00Z"/>
          <w:rFonts w:ascii="Times New Roman" w:hAnsi="Times New Roman" w:cs="Times New Roman"/>
          <w:b/>
          <w:sz w:val="24"/>
          <w:szCs w:val="24"/>
          <w:rPrChange w:id="215" w:author="DELL" w:date="2023-04-08T12:12:00Z">
            <w:rPr>
              <w:ins w:id="216" w:author="DELL" w:date="2023-04-08T12:10:00Z"/>
              <w:lang w:bidi="ar-SA"/>
            </w:rPr>
          </w:rPrChange>
        </w:rPr>
        <w:pPrChange w:id="21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18" w:author="DELL" w:date="2023-04-08T12:10:00Z">
        <w:r w:rsidRPr="0080708E">
          <w:rPr>
            <w:rFonts w:ascii="Times New Roman" w:hAnsi="Times New Roman" w:cs="Times New Roman"/>
            <w:b/>
            <w:sz w:val="24"/>
            <w:szCs w:val="24"/>
            <w:rPrChange w:id="219" w:author="DELL" w:date="2023-04-08T12:12:00Z">
              <w:rPr>
                <w:lang w:bidi="ar-SA"/>
              </w:rPr>
            </w:rPrChange>
          </w:rPr>
          <w:t>Technology and Data Variations List:</w:t>
        </w:r>
      </w:ins>
    </w:p>
    <w:p w14:paraId="2CB4F293" w14:textId="77777777" w:rsidR="00001F2B" w:rsidRPr="0080708E" w:rsidRDefault="00001F2B">
      <w:pPr>
        <w:rPr>
          <w:ins w:id="220" w:author="DELL" w:date="2023-04-08T12:10:00Z"/>
          <w:rFonts w:ascii="Times New Roman" w:hAnsi="Times New Roman" w:cs="Times New Roman"/>
          <w:sz w:val="24"/>
          <w:szCs w:val="24"/>
          <w:rPrChange w:id="221" w:author="DELL" w:date="2023-04-08T12:11:00Z">
            <w:rPr>
              <w:ins w:id="222" w:author="DELL" w:date="2023-04-08T12:10:00Z"/>
              <w:lang w:bidi="ar-SA"/>
            </w:rPr>
          </w:rPrChange>
        </w:rPr>
        <w:pPrChange w:id="223"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4" w:author="DELL" w:date="2023-04-08T12:10:00Z">
        <w:r w:rsidRPr="0080708E">
          <w:rPr>
            <w:rFonts w:ascii="Times New Roman" w:hAnsi="Times New Roman" w:cs="Times New Roman"/>
            <w:sz w:val="24"/>
            <w:szCs w:val="24"/>
            <w:rPrChange w:id="225" w:author="DELL" w:date="2023-04-08T12:11:00Z">
              <w:rPr>
                <w:lang w:bidi="ar-SA"/>
              </w:rPr>
            </w:rPrChange>
          </w:rPr>
          <w:t>The admission system must be compatible with standard web browsers.</w:t>
        </w:r>
      </w:ins>
    </w:p>
    <w:p w14:paraId="34CAB49D" w14:textId="77777777" w:rsidR="00001F2B" w:rsidRPr="0080708E" w:rsidRDefault="00001F2B">
      <w:pPr>
        <w:rPr>
          <w:ins w:id="226" w:author="DELL" w:date="2023-04-08T12:10:00Z"/>
          <w:rFonts w:ascii="Times New Roman" w:hAnsi="Times New Roman" w:cs="Times New Roman"/>
          <w:sz w:val="24"/>
          <w:szCs w:val="24"/>
          <w:rPrChange w:id="227" w:author="DELL" w:date="2023-04-08T12:11:00Z">
            <w:rPr>
              <w:ins w:id="228" w:author="DELL" w:date="2023-04-08T12:10:00Z"/>
              <w:lang w:bidi="ar-SA"/>
            </w:rPr>
          </w:rPrChange>
        </w:rPr>
        <w:pPrChange w:id="229"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0" w:author="DELL" w:date="2023-04-08T12:10:00Z">
        <w:r w:rsidRPr="0080708E">
          <w:rPr>
            <w:rFonts w:ascii="Times New Roman" w:hAnsi="Times New Roman" w:cs="Times New Roman"/>
            <w:sz w:val="24"/>
            <w:szCs w:val="24"/>
            <w:rPrChange w:id="231" w:author="DELL" w:date="2023-04-08T12:11:00Z">
              <w:rPr>
                <w:lang w:bidi="ar-SA"/>
              </w:rPr>
            </w:rPrChange>
          </w:rPr>
          <w:t>The student information must be stored securely and in compliance with privacy laws.</w:t>
        </w:r>
      </w:ins>
    </w:p>
    <w:p w14:paraId="5F7FC240" w14:textId="77777777" w:rsidR="00001F2B" w:rsidRPr="0080708E" w:rsidRDefault="00001F2B">
      <w:pPr>
        <w:rPr>
          <w:ins w:id="232" w:author="DELL" w:date="2023-04-08T12:10:00Z"/>
          <w:rFonts w:ascii="Times New Roman" w:hAnsi="Times New Roman" w:cs="Times New Roman"/>
          <w:b/>
          <w:sz w:val="24"/>
          <w:szCs w:val="24"/>
          <w:rPrChange w:id="233" w:author="DELL" w:date="2023-04-08T12:12:00Z">
            <w:rPr>
              <w:ins w:id="234" w:author="DELL" w:date="2023-04-08T12:10:00Z"/>
              <w:lang w:bidi="ar-SA"/>
            </w:rPr>
          </w:rPrChange>
        </w:rPr>
        <w:pPrChange w:id="23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6" w:author="DELL" w:date="2023-04-08T12:10:00Z">
        <w:r w:rsidRPr="0080708E">
          <w:rPr>
            <w:rFonts w:ascii="Times New Roman" w:hAnsi="Times New Roman" w:cs="Times New Roman"/>
            <w:b/>
            <w:sz w:val="24"/>
            <w:szCs w:val="24"/>
            <w:rPrChange w:id="237" w:author="DELL" w:date="2023-04-08T12:12:00Z">
              <w:rPr>
                <w:lang w:bidi="ar-SA"/>
              </w:rPr>
            </w:rPrChange>
          </w:rPr>
          <w:t>Open Issues:</w:t>
        </w:r>
      </w:ins>
    </w:p>
    <w:p w14:paraId="434BFB93" w14:textId="77777777" w:rsidR="00001F2B" w:rsidRPr="0080708E" w:rsidRDefault="00001F2B">
      <w:pPr>
        <w:rPr>
          <w:ins w:id="238" w:author="DELL" w:date="2023-04-08T12:12:00Z"/>
          <w:rFonts w:ascii="Times New Roman" w:hAnsi="Times New Roman" w:cs="Times New Roman"/>
          <w:sz w:val="24"/>
          <w:szCs w:val="24"/>
        </w:rPr>
        <w:pPrChange w:id="239"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0" w:author="DELL" w:date="2023-04-08T12:10:00Z">
        <w:r w:rsidRPr="0080708E">
          <w:rPr>
            <w:rFonts w:ascii="Times New Roman" w:hAnsi="Times New Roman" w:cs="Times New Roman"/>
            <w:sz w:val="24"/>
            <w:szCs w:val="24"/>
            <w:rPrChange w:id="241" w:author="DELL" w:date="2023-04-08T12:11:00Z">
              <w:rPr>
                <w:lang w:bidi="ar-SA"/>
              </w:rPr>
            </w:rPrChange>
          </w:rPr>
          <w:t>How will the system handle cases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rPr>
          <w:ins w:id="242" w:author="DELL" w:date="2023-04-08T12:10:00Z"/>
          <w:b/>
          <w:sz w:val="28"/>
          <w:szCs w:val="28"/>
          <w:rPrChange w:id="243" w:author="DELL" w:date="2023-04-08T12:11:00Z">
            <w:rPr>
              <w:ins w:id="244" w:author="DELL" w:date="2023-04-08T12:10:00Z"/>
              <w:lang w:bidi="ar-SA"/>
            </w:rPr>
          </w:rPrChange>
        </w:rPr>
        <w:pPrChange w:id="24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lastRenderedPageBreak/>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It may be necessary to communicate the fee structure information to students and other stakeholders through email or other channels</w:t>
      </w:r>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Login use case involves both for admin and student. When the user wants to enter in the system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according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list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Student wants</w:t>
      </w:r>
      <w:r w:rsidR="00546EE4">
        <w:rPr>
          <w:rFonts w:ascii="Times New Roman" w:hAnsi="Times New Roman" w:cs="Times New Roman"/>
          <w:sz w:val="24"/>
          <w:szCs w:val="24"/>
        </w:rPr>
        <w:t>to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Internet, Laptop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user will get the form in which personal, academic history, login detail will required</w:t>
      </w:r>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 will create new account on given information</w:t>
      </w:r>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System send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login by the valid user name,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only login with the correct user name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use is granted access to the system and is able to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lastRenderedPageBreak/>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rPr>
          <w:ins w:id="246" w:author="DELL" w:date="2023-04-08T12:10:00Z"/>
          <w:rFonts w:ascii="Times New Roman" w:hAnsi="Times New Roman" w:cs="Times New Roman"/>
          <w:b/>
          <w:sz w:val="28"/>
          <w:szCs w:val="28"/>
        </w:rPr>
        <w:pPrChange w:id="247"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48" w:author="DELL" w:date="2023-04-08T12:10:00Z">
        <w:r>
          <w:rPr>
            <w:rFonts w:ascii="Times New Roman" w:hAnsi="Times New Roman" w:cs="Times New Roman"/>
            <w:b/>
            <w:sz w:val="28"/>
            <w:szCs w:val="28"/>
            <w:rPrChange w:id="249" w:author="DELL" w:date="2023-04-08T12:11:00Z">
              <w:rPr/>
            </w:rPrChange>
          </w:rPr>
          <w:t xml:space="preserve">Use Case Name: </w:t>
        </w:r>
      </w:ins>
      <w:r>
        <w:rPr>
          <w:rFonts w:ascii="Times New Roman" w:hAnsi="Times New Roman" w:cs="Times New Roman"/>
          <w:b/>
          <w:sz w:val="28"/>
          <w:szCs w:val="28"/>
        </w:rPr>
        <w:t>Apply for Admission</w:t>
      </w:r>
      <w:ins w:id="250" w:author="DELL" w:date="2023-04-08T12:11:00Z">
        <w:r>
          <w:rPr>
            <w:rFonts w:ascii="Times New Roman" w:hAnsi="Times New Roman" w:cs="Times New Roman"/>
            <w:b/>
            <w:sz w:val="28"/>
            <w:szCs w:val="28"/>
          </w:rPr>
          <w:t>:</w:t>
        </w:r>
      </w:ins>
    </w:p>
    <w:p w14:paraId="60131AD1" w14:textId="77777777" w:rsidR="00546EE4" w:rsidRDefault="00546EE4">
      <w:pPr>
        <w:rPr>
          <w:ins w:id="251" w:author="DELL" w:date="2023-04-08T12:10:00Z"/>
          <w:rFonts w:ascii="Times New Roman" w:hAnsi="Times New Roman" w:cs="Times New Roman"/>
          <w:sz w:val="24"/>
          <w:szCs w:val="24"/>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3" w:author="DELL" w:date="2023-04-08T12:10:00Z">
        <w:r>
          <w:rPr>
            <w:rFonts w:ascii="Times New Roman" w:hAnsi="Times New Roman" w:cs="Times New Roman"/>
            <w:b/>
            <w:sz w:val="24"/>
            <w:szCs w:val="24"/>
            <w:rPrChange w:id="254" w:author="DELL" w:date="2023-04-08T12:11:00Z">
              <w:rPr>
                <w:lang w:bidi="ar-SA"/>
              </w:rPr>
            </w:rPrChange>
          </w:rPr>
          <w:t>Scope:</w:t>
        </w:r>
        <w:r>
          <w:rPr>
            <w:rFonts w:ascii="Times New Roman" w:hAnsi="Times New Roman" w:cs="Times New Roman"/>
            <w:sz w:val="24"/>
            <w:szCs w:val="24"/>
            <w:rPrChange w:id="255" w:author="DELL" w:date="2023-04-08T12:11:00Z">
              <w:rPr>
                <w:lang w:bidi="ar-SA"/>
              </w:rPr>
            </w:rPrChange>
          </w:rPr>
          <w:t xml:space="preserve"> Admission system</w:t>
        </w:r>
      </w:ins>
    </w:p>
    <w:p w14:paraId="57F8B524" w14:textId="77777777" w:rsidR="00546EE4" w:rsidRDefault="00546EE4">
      <w:pPr>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rPrChange w:id="259" w:author="DELL" w:date="2023-04-08T12:11:00Z">
              <w:rPr>
                <w:lang w:bidi="ar-SA"/>
              </w:rPr>
            </w:rPrChange>
          </w:rPr>
          <w:t>Level:</w:t>
        </w:r>
        <w:r>
          <w:rPr>
            <w:rFonts w:ascii="Times New Roman" w:hAnsi="Times New Roman" w:cs="Times New Roman"/>
            <w:sz w:val="24"/>
            <w:szCs w:val="24"/>
            <w:rPrChange w:id="260" w:author="DELL" w:date="2023-04-08T12:11:00Z">
              <w:rPr>
                <w:lang w:bidi="ar-SA"/>
              </w:rPr>
            </w:rPrChange>
          </w:rPr>
          <w:t xml:space="preserve"> User goal</w:t>
        </w:r>
      </w:ins>
    </w:p>
    <w:p w14:paraId="7B4A1186" w14:textId="77777777" w:rsidR="00546EE4" w:rsidRDefault="00546EE4">
      <w:pPr>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rPrChange w:id="264" w:author="DELL" w:date="2023-04-08T12:11:00Z">
              <w:rPr>
                <w:lang w:bidi="ar-SA"/>
              </w:rPr>
            </w:rPrChange>
          </w:rPr>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rPr>
          <w:ins w:id="265" w:author="DELL" w:date="2023-04-08T12:10:00Z"/>
          <w:rFonts w:ascii="Times New Roman" w:hAnsi="Times New Roman" w:cs="Times New Roman"/>
          <w:b/>
          <w:sz w:val="24"/>
          <w:szCs w:val="24"/>
        </w:rPr>
        <w:pPrChange w:id="26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7" w:author="DELL" w:date="2023-04-08T12:10:00Z">
        <w:r>
          <w:rPr>
            <w:rFonts w:ascii="Times New Roman" w:hAnsi="Times New Roman" w:cs="Times New Roman"/>
            <w:b/>
            <w:sz w:val="24"/>
            <w:szCs w:val="24"/>
            <w:rPrChange w:id="268" w:author="DELL" w:date="2023-04-08T12:11:00Z">
              <w:rPr>
                <w:lang w:bidi="ar-SA"/>
              </w:rPr>
            </w:rPrChange>
          </w:rPr>
          <w:t>Stakeholders and Interests:</w:t>
        </w:r>
      </w:ins>
    </w:p>
    <w:p w14:paraId="06D72FC5" w14:textId="77777777" w:rsidR="00546EE4" w:rsidRDefault="00546EE4">
      <w:pPr>
        <w:rPr>
          <w:ins w:id="269" w:author="DELL" w:date="2023-04-08T12:10:00Z"/>
          <w:rFonts w:ascii="Times New Roman" w:hAnsi="Times New Roman" w:cs="Times New Roman"/>
          <w:sz w:val="24"/>
          <w:szCs w:val="24"/>
        </w:rPr>
        <w:pPrChange w:id="27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1" w:author="DELL" w:date="2023-04-08T12:10:00Z">
        <w:r>
          <w:rPr>
            <w:rFonts w:ascii="Times New Roman" w:hAnsi="Times New Roman" w:cs="Times New Roman"/>
            <w:sz w:val="24"/>
            <w:szCs w:val="24"/>
          </w:rPr>
          <w:t>Admin</w:t>
        </w:r>
        <w:r>
          <w:rPr>
            <w:rFonts w:ascii="Times New Roman" w:hAnsi="Times New Roman" w:cs="Times New Roman"/>
            <w:sz w:val="24"/>
            <w:szCs w:val="24"/>
            <w:rPrChange w:id="272" w:author="DELL" w:date="2023-04-08T12:11:00Z">
              <w:rPr>
                <w:lang w:bidi="ar-SA"/>
              </w:rPr>
            </w:rPrChange>
          </w:rPr>
          <w:t>: verify a student's information to ensure accuracy and authenticity.</w:t>
        </w:r>
      </w:ins>
    </w:p>
    <w:p w14:paraId="085052B7" w14:textId="77777777" w:rsidR="00546EE4" w:rsidRDefault="00546EE4">
      <w:pPr>
        <w:rPr>
          <w:ins w:id="273" w:author="DELL" w:date="2023-04-08T12:10:00Z"/>
          <w:rFonts w:ascii="Times New Roman" w:hAnsi="Times New Roman" w:cs="Times New Roman"/>
          <w:sz w:val="24"/>
          <w:szCs w:val="24"/>
        </w:rPr>
        <w:pPrChange w:id="27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5" w:author="DELL" w:date="2023-04-08T12:10:00Z">
        <w:r>
          <w:rPr>
            <w:rFonts w:ascii="Times New Roman" w:hAnsi="Times New Roman" w:cs="Times New Roman"/>
            <w:sz w:val="24"/>
            <w:szCs w:val="24"/>
            <w:rPrChange w:id="276" w:author="DELL" w:date="2023-04-08T12:11:00Z">
              <w:rPr>
                <w:lang w:bidi="ar-SA"/>
              </w:rPr>
            </w:rPrChange>
          </w:rPr>
          <w:t>Student: information to be accurately represented in the admission system.</w:t>
        </w:r>
      </w:ins>
    </w:p>
    <w:p w14:paraId="0C81E829" w14:textId="77777777" w:rsidR="00546EE4" w:rsidRDefault="00546EE4">
      <w:pPr>
        <w:rPr>
          <w:ins w:id="277" w:author="DELL" w:date="2023-04-08T12:10:00Z"/>
          <w:rFonts w:ascii="Times New Roman" w:hAnsi="Times New Roman" w:cs="Times New Roman"/>
          <w:b/>
          <w:sz w:val="24"/>
          <w:szCs w:val="24"/>
        </w:rPr>
        <w:pPrChange w:id="27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9" w:author="DELL" w:date="2023-04-08T12:10:00Z">
        <w:r>
          <w:rPr>
            <w:rFonts w:ascii="Times New Roman" w:hAnsi="Times New Roman" w:cs="Times New Roman"/>
            <w:b/>
            <w:sz w:val="24"/>
            <w:szCs w:val="24"/>
            <w:rPrChange w:id="280" w:author="DELL" w:date="2023-04-08T12:11:00Z">
              <w:rPr>
                <w:lang w:bidi="ar-SA"/>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rPr>
          <w:ins w:id="281" w:author="DELL" w:date="2023-04-08T12:10:00Z"/>
          <w:rFonts w:ascii="Times New Roman" w:hAnsi="Times New Roman" w:cs="Times New Roman"/>
          <w:b/>
          <w:sz w:val="24"/>
          <w:szCs w:val="24"/>
        </w:rPr>
        <w:pPrChange w:id="28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3" w:author="DELL" w:date="2023-04-08T12:10:00Z">
        <w:r>
          <w:rPr>
            <w:rFonts w:ascii="Times New Roman" w:hAnsi="Times New Roman" w:cs="Times New Roman"/>
            <w:b/>
            <w:sz w:val="24"/>
            <w:szCs w:val="24"/>
            <w:rPrChange w:id="284" w:author="DELL" w:date="2023-04-08T12:11:00Z">
              <w:rPr>
                <w:lang w:bidi="ar-SA"/>
              </w:rPr>
            </w:rPrChange>
          </w:rPr>
          <w:t>Success Guarantee (or Post-conditions):</w:t>
        </w:r>
      </w:ins>
    </w:p>
    <w:p w14:paraId="37A79CF5" w14:textId="51671CC4" w:rsidR="00546EE4" w:rsidRDefault="00546EE4">
      <w:pPr>
        <w:rPr>
          <w:rFonts w:ascii="Times New Roman" w:hAnsi="Times New Roman" w:cs="Times New Roman"/>
          <w:sz w:val="24"/>
          <w:szCs w:val="24"/>
        </w:rPr>
        <w:pPrChange w:id="28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6" w:author="DELL" w:date="2023-04-08T12:10:00Z">
        <w:r>
          <w:rPr>
            <w:rFonts w:ascii="Times New Roman" w:hAnsi="Times New Roman" w:cs="Times New Roman"/>
            <w:sz w:val="24"/>
            <w:szCs w:val="24"/>
            <w:rPrChange w:id="287" w:author="DELL" w:date="2023-04-08T12:11:00Z">
              <w:rPr>
                <w:lang w:bidi="ar-SA"/>
              </w:rPr>
            </w:rPrChange>
          </w:rPr>
          <w:t xml:space="preserve">The </w:t>
        </w:r>
      </w:ins>
      <w:r w:rsidR="00397BAD">
        <w:rPr>
          <w:rFonts w:ascii="Times New Roman" w:hAnsi="Times New Roman" w:cs="Times New Roman"/>
          <w:sz w:val="24"/>
          <w:szCs w:val="24"/>
        </w:rPr>
        <w:t>Admins</w:t>
      </w:r>
      <w:ins w:id="288" w:author="DELL" w:date="2023-04-08T12:10:00Z">
        <w:r>
          <w:rPr>
            <w:rFonts w:ascii="Times New Roman" w:hAnsi="Times New Roman" w:cs="Times New Roman"/>
            <w:sz w:val="24"/>
            <w:szCs w:val="24"/>
            <w:rPrChange w:id="289" w:author="DELL" w:date="2023-04-08T12:11:00Z">
              <w:rPr>
                <w:lang w:bidi="ar-SA"/>
              </w:rPr>
            </w:rPrChange>
          </w:rPr>
          <w:t xml:space="preserve"> verifies the student's information.</w:t>
        </w:r>
      </w:ins>
    </w:p>
    <w:p w14:paraId="343D3DAB" w14:textId="77777777" w:rsidR="00546EE4" w:rsidRDefault="00546EE4" w:rsidP="00546EE4">
      <w:pPr>
        <w:pStyle w:val="selectable-text"/>
        <w:rPr>
          <w:ins w:id="290"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rPr>
          <w:rFonts w:ascii="Times New Roman" w:hAnsi="Times New Roman" w:cs="Times New Roman"/>
          <w:sz w:val="24"/>
          <w:szCs w:val="24"/>
        </w:rPr>
        <w:pPrChange w:id="29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2" w:author="DELL" w:date="2023-04-08T12:10:00Z">
        <w:r>
          <w:rPr>
            <w:rFonts w:ascii="Times New Roman" w:hAnsi="Times New Roman" w:cs="Times New Roman"/>
            <w:sz w:val="24"/>
            <w:szCs w:val="24"/>
            <w:rPrChange w:id="293" w:author="DELL" w:date="2023-04-08T12:11:00Z">
              <w:rPr>
                <w:lang w:bidi="ar-SA"/>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4" w:author="DELL" w:date="2023-04-08T12:10:00Z"/>
          <w:rFonts w:ascii="Times New Roman" w:hAnsi="Times New Roman" w:cs="Times New Roman"/>
          <w:sz w:val="24"/>
          <w:szCs w:val="24"/>
        </w:rPr>
      </w:pPr>
    </w:p>
    <w:p w14:paraId="466C2127" w14:textId="77777777" w:rsidR="00546EE4" w:rsidRDefault="00546EE4">
      <w:pPr>
        <w:rPr>
          <w:ins w:id="295" w:author="DELL" w:date="2023-04-08T12:10:00Z"/>
          <w:rFonts w:ascii="Times New Roman" w:hAnsi="Times New Roman" w:cs="Times New Roman"/>
          <w:b/>
          <w:sz w:val="24"/>
          <w:szCs w:val="24"/>
        </w:rPr>
        <w:pPrChange w:id="29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7" w:author="DELL" w:date="2023-04-08T12:10:00Z">
        <w:r>
          <w:rPr>
            <w:rFonts w:ascii="Times New Roman" w:hAnsi="Times New Roman" w:cs="Times New Roman"/>
            <w:b/>
            <w:sz w:val="24"/>
            <w:szCs w:val="24"/>
            <w:rPrChange w:id="298" w:author="DELL" w:date="2023-04-08T12:12:00Z">
              <w:rPr>
                <w:lang w:bidi="ar-SA"/>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The user can view the status of their application and any updates or notifications related to the application process through their personalized dashboard or by logging into the system</w:t>
      </w:r>
    </w:p>
    <w:p w14:paraId="694A6FCC" w14:textId="77777777" w:rsidR="00546EE4" w:rsidRDefault="00546EE4">
      <w:pPr>
        <w:rPr>
          <w:ins w:id="299" w:author="DELL" w:date="2023-04-08T12:10:00Z"/>
          <w:rFonts w:ascii="Times New Roman" w:hAnsi="Times New Roman" w:cs="Times New Roman"/>
          <w:b/>
          <w:sz w:val="24"/>
          <w:szCs w:val="24"/>
        </w:rPr>
        <w:pPrChange w:id="30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1" w:author="DELL" w:date="2023-04-08T12:10:00Z">
        <w:r>
          <w:rPr>
            <w:rFonts w:ascii="Times New Roman" w:hAnsi="Times New Roman" w:cs="Times New Roman"/>
            <w:b/>
            <w:sz w:val="24"/>
            <w:szCs w:val="24"/>
            <w:rPrChange w:id="302" w:author="DELL" w:date="2023-04-08T12:12:00Z">
              <w:rPr>
                <w:lang w:bidi="ar-SA"/>
              </w:rPr>
            </w:rPrChange>
          </w:rPr>
          <w:t>Extensions (or Alternative Flows):</w:t>
        </w:r>
      </w:ins>
    </w:p>
    <w:p w14:paraId="67AFCF0E" w14:textId="2AF22EE1" w:rsidR="00546EE4" w:rsidRDefault="00546EE4">
      <w:pPr>
        <w:rPr>
          <w:ins w:id="303" w:author="DELL" w:date="2023-04-08T12:10:00Z"/>
          <w:rFonts w:ascii="Times New Roman" w:hAnsi="Times New Roman" w:cs="Times New Roman"/>
          <w:sz w:val="24"/>
          <w:szCs w:val="24"/>
        </w:rPr>
        <w:pPrChange w:id="30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05" w:author="DELL" w:date="2023-04-08T12:10:00Z">
        <w:r>
          <w:rPr>
            <w:rFonts w:ascii="Times New Roman" w:hAnsi="Times New Roman" w:cs="Times New Roman"/>
            <w:sz w:val="24"/>
            <w:szCs w:val="24"/>
            <w:rPrChange w:id="306" w:author="DELL" w:date="2023-04-08T12:11:00Z">
              <w:rPr>
                <w:lang w:bidi="ar-SA"/>
              </w:rPr>
            </w:rPrChange>
          </w:rPr>
          <w:t xml:space="preserve">If the </w:t>
        </w:r>
      </w:ins>
      <w:r w:rsidR="00397BAD">
        <w:rPr>
          <w:rFonts w:ascii="Times New Roman" w:hAnsi="Times New Roman" w:cs="Times New Roman"/>
          <w:sz w:val="24"/>
          <w:szCs w:val="24"/>
        </w:rPr>
        <w:t>Admins</w:t>
      </w:r>
      <w:ins w:id="307" w:author="DELL" w:date="2023-04-08T12:10:00Z">
        <w:r>
          <w:rPr>
            <w:rFonts w:ascii="Times New Roman" w:hAnsi="Times New Roman" w:cs="Times New Roman"/>
            <w:sz w:val="24"/>
            <w:szCs w:val="24"/>
            <w:rPrChange w:id="308" w:author="DELL" w:date="2023-04-08T12:11:00Z">
              <w:rPr>
                <w:lang w:bidi="ar-SA"/>
              </w:rPr>
            </w:rPrChange>
          </w:rPr>
          <w:t xml:space="preserve"> finds incorrect or missing information, they can update it in the system.</w:t>
        </w:r>
      </w:ins>
    </w:p>
    <w:p w14:paraId="5EA74624" w14:textId="77777777" w:rsidR="00546EE4" w:rsidRDefault="00546EE4">
      <w:pPr>
        <w:rPr>
          <w:ins w:id="309" w:author="DELL" w:date="2023-04-08T12:10:00Z"/>
          <w:rFonts w:ascii="Times New Roman" w:hAnsi="Times New Roman" w:cs="Times New Roman"/>
          <w:sz w:val="24"/>
          <w:szCs w:val="24"/>
        </w:rPr>
        <w:pPrChange w:id="31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rPr>
          <w:rFonts w:ascii="Times New Roman" w:hAnsi="Times New Roman" w:cs="Times New Roman"/>
          <w:b/>
          <w:sz w:val="24"/>
          <w:szCs w:val="24"/>
        </w:rPr>
        <w:pPrChange w:id="31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2" w:author="DELL" w:date="2023-04-08T12:10:00Z">
        <w:r>
          <w:rPr>
            <w:rFonts w:ascii="Times New Roman" w:hAnsi="Times New Roman" w:cs="Times New Roman"/>
            <w:b/>
            <w:sz w:val="24"/>
            <w:szCs w:val="24"/>
            <w:rPrChange w:id="313" w:author="DELL" w:date="2023-04-08T12:12:00Z">
              <w:rPr>
                <w:lang w:bidi="ar-SA"/>
              </w:rPr>
            </w:rPrChange>
          </w:rPr>
          <w:t>Special Requirements:</w:t>
        </w:r>
      </w:ins>
    </w:p>
    <w:p w14:paraId="352A29F1" w14:textId="77777777" w:rsidR="00546EE4" w:rsidRDefault="00546EE4" w:rsidP="00546EE4">
      <w:pPr>
        <w:rPr>
          <w:ins w:id="314"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rPr>
          <w:ins w:id="315" w:author="DELL" w:date="2023-04-08T12:10:00Z"/>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rPrChange w:id="318" w:author="DELL" w:date="2023-04-08T12:12:00Z">
              <w:rPr>
                <w:lang w:bidi="ar-SA"/>
              </w:rPr>
            </w:rPrChange>
          </w:rPr>
          <w:t>Technology and Data Variations List:</w:t>
        </w:r>
      </w:ins>
    </w:p>
    <w:p w14:paraId="355660DB" w14:textId="77777777" w:rsidR="00546EE4" w:rsidRDefault="00546EE4">
      <w:pPr>
        <w:rPr>
          <w:ins w:id="319" w:author="DELL" w:date="2023-04-08T12:10:00Z"/>
          <w:rFonts w:ascii="Times New Roman" w:hAnsi="Times New Roman" w:cs="Times New Roman"/>
          <w:sz w:val="24"/>
          <w:szCs w:val="24"/>
        </w:rPr>
        <w:pPrChange w:id="32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The user may choose to pay their application fee using different payment methods, such as credit card, PayPal, or bank transfer. The system should be able to handle multiple payment methods and provide a secure and reliable payment</w:t>
      </w:r>
    </w:p>
    <w:p w14:paraId="4DCE7F2F" w14:textId="77777777" w:rsidR="00546EE4" w:rsidRDefault="00546EE4">
      <w:pPr>
        <w:rPr>
          <w:rFonts w:ascii="Times New Roman" w:hAnsi="Times New Roman" w:cs="Times New Roman"/>
          <w:sz w:val="24"/>
          <w:szCs w:val="24"/>
        </w:rPr>
        <w:pPrChange w:id="32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2" w:author="DELL" w:date="2023-04-08T12:10:00Z">
        <w:r>
          <w:rPr>
            <w:rFonts w:ascii="Times New Roman" w:hAnsi="Times New Roman" w:cs="Times New Roman"/>
            <w:sz w:val="24"/>
            <w:szCs w:val="24"/>
            <w:rPrChange w:id="323" w:author="DELL" w:date="2023-04-08T12:11:00Z">
              <w:rPr>
                <w:lang w:bidi="ar-SA"/>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4"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rPr>
          <w:ins w:id="325" w:author="DELL" w:date="2023-04-08T12:10:00Z"/>
          <w:b/>
          <w:sz w:val="28"/>
          <w:szCs w:val="28"/>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to</w:t>
      </w:r>
      <w:r w:rsidR="005F6BDA" w:rsidRPr="005E386D">
        <w:rPr>
          <w:color w:val="000000" w:themeColor="text1"/>
        </w:rPr>
        <w:t>stakeholders</w:t>
      </w:r>
      <w:r w:rsidRPr="005E386D">
        <w:rPr>
          <w:color w:val="000000" w:themeColor="text1"/>
        </w:rPr>
        <w:t>r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   (FA21-BSE-040-4A)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lastRenderedPageBreak/>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is able to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is able to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lastRenderedPageBreak/>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lastRenderedPageBreak/>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lastRenderedPageBreak/>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lastRenderedPageBreak/>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Use case: set discipline</w:t>
      </w:r>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taken</w:t>
      </w:r>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orientation,  departmental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w:t>
      </w:r>
      <w:r w:rsidRPr="00896A8C">
        <w:rPr>
          <w:rFonts w:ascii="Times New Roman" w:hAnsi="Times New Roman" w:cs="Times New Roman"/>
          <w:sz w:val="24"/>
          <w:szCs w:val="24"/>
        </w:rPr>
        <w:lastRenderedPageBreak/>
        <w:t>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lastRenderedPageBreak/>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selection criteria  must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selection criteria and  can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to  criteria.</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lastRenderedPageBreak/>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lastRenderedPageBreak/>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rPr>
          <w:ins w:id="327" w:author="DELL" w:date="2023-04-08T12:10:00Z"/>
          <w:b/>
          <w:sz w:val="28"/>
          <w:szCs w:val="28"/>
          <w:rPrChange w:id="328" w:author="DELL" w:date="2023-04-08T12:11:00Z">
            <w:rPr>
              <w:ins w:id="329" w:author="DELL" w:date="2023-04-08T12:10:00Z"/>
              <w:lang w:bidi="ar-SA"/>
            </w:rPr>
          </w:rPrChange>
        </w:rPr>
        <w:pPrChange w:id="33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lastRenderedPageBreak/>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is able to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lastRenderedPageBreak/>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1" w:name="_Toc137787611"/>
      <w:r w:rsidRPr="009923FD">
        <w:rPr>
          <w:rFonts w:ascii="Times New Roman" w:hAnsi="Times New Roman" w:cs="Times New Roman"/>
          <w:sz w:val="28"/>
        </w:rPr>
        <w:t>PROTOTYPES</w:t>
      </w:r>
      <w:bookmarkEnd w:id="331"/>
    </w:p>
    <w:p w14:paraId="01AA9FE0" w14:textId="09C3FBF1" w:rsidR="00BD136D" w:rsidRDefault="00BD136D" w:rsidP="00BD136D">
      <w:pPr>
        <w:rPr>
          <w:lang w:bidi="ar-SA"/>
        </w:rPr>
      </w:pPr>
    </w:p>
    <w:p w14:paraId="3EA4FC6F" w14:textId="1FB900D6" w:rsidR="00BD136D" w:rsidRPr="00BD136D" w:rsidRDefault="00BD136D" w:rsidP="00BD136D">
      <w:pPr>
        <w:rPr>
          <w:b/>
          <w:sz w:val="28"/>
          <w:lang w:bidi="ar-SA"/>
        </w:rPr>
      </w:pPr>
      <w:r w:rsidRPr="00BD136D">
        <w:rPr>
          <w:b/>
          <w:sz w:val="28"/>
          <w:lang w:bidi="ar-SA"/>
        </w:rPr>
        <w:t>Admin Interface:</w:t>
      </w:r>
    </w:p>
    <w:p w14:paraId="40B7B885" w14:textId="7CE89118" w:rsidR="00BD136D" w:rsidRDefault="00BD136D" w:rsidP="00BD136D">
      <w:pPr>
        <w:rPr>
          <w:lang w:bidi="ar-SA"/>
        </w:rPr>
      </w:pPr>
      <w:r>
        <w:rPr>
          <w:noProof/>
          <w:lang w:bidi="ar-SA"/>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pPr>
        <w:rPr>
          <w:lang w:bidi="ar-SA"/>
        </w:rPr>
      </w:pPr>
      <w:r>
        <w:rPr>
          <w:noProof/>
          <w:lang w:bidi="ar-SA"/>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pPr>
        <w:rPr>
          <w:lang w:bidi="ar-SA"/>
        </w:rPr>
      </w:pPr>
      <w:r>
        <w:rPr>
          <w:noProof/>
          <w:lang w:bidi="ar-SA"/>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Pr>
        <w:rPr>
          <w:lang w:bidi="ar-SA"/>
        </w:rPr>
      </w:pPr>
    </w:p>
    <w:p w14:paraId="5474331F" w14:textId="6817BFD7" w:rsidR="00BD136D" w:rsidRPr="00BD136D" w:rsidRDefault="00BD136D" w:rsidP="00BD136D">
      <w:pPr>
        <w:rPr>
          <w:b/>
          <w:sz w:val="28"/>
          <w:lang w:bidi="ar-SA"/>
        </w:rPr>
      </w:pPr>
      <w:r>
        <w:rPr>
          <w:b/>
          <w:sz w:val="28"/>
          <w:lang w:bidi="ar-SA"/>
        </w:rPr>
        <w:t>Student</w:t>
      </w:r>
      <w:r w:rsidRPr="00BD136D">
        <w:rPr>
          <w:b/>
          <w:sz w:val="28"/>
          <w:lang w:bidi="ar-SA"/>
        </w:rPr>
        <w:t xml:space="preserve"> Interface:</w:t>
      </w:r>
    </w:p>
    <w:p w14:paraId="784399E7" w14:textId="77777777" w:rsidR="00BD136D" w:rsidRDefault="00BD136D" w:rsidP="00BD136D">
      <w:pPr>
        <w:rPr>
          <w:lang w:bidi="ar-SA"/>
        </w:rPr>
      </w:pPr>
    </w:p>
    <w:p w14:paraId="03891DAB" w14:textId="1C3AA5F9" w:rsidR="00BD136D" w:rsidRDefault="00BD136D" w:rsidP="00BD136D">
      <w:pPr>
        <w:rPr>
          <w:lang w:bidi="ar-SA"/>
        </w:rPr>
      </w:pPr>
      <w:r>
        <w:rPr>
          <w:noProof/>
          <w:lang w:bidi="ar-SA"/>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pPr>
        <w:rPr>
          <w:lang w:bidi="ar-SA"/>
        </w:rPr>
      </w:pPr>
      <w:r>
        <w:rPr>
          <w:noProof/>
          <w:lang w:bidi="ar-SA"/>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pPr>
        <w:rPr>
          <w:lang w:bidi="ar-SA"/>
        </w:rPr>
      </w:pPr>
      <w:r>
        <w:rPr>
          <w:noProof/>
          <w:lang w:bidi="ar-SA"/>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2" w:name="_Toc137787612"/>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2"/>
    </w:p>
    <w:p w14:paraId="19338038" w14:textId="77777777" w:rsidR="00907EE7" w:rsidRDefault="00907EE7" w:rsidP="00907EE7">
      <w:pPr>
        <w:pStyle w:val="Heading2"/>
      </w:pPr>
      <w:bookmarkStart w:id="333" w:name="_Toc137787613"/>
      <w:r>
        <w:t>Domain Model</w:t>
      </w:r>
      <w:bookmarkEnd w:id="333"/>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4" w:name="_Toc137787614"/>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4"/>
    </w:p>
    <w:p w14:paraId="63232B80" w14:textId="38276E23" w:rsidR="00334A1B" w:rsidRDefault="00334A1B" w:rsidP="00334A1B">
      <w:r>
        <w:t>Abdullah(FA21-BSE-004)</w:t>
      </w:r>
    </w:p>
    <w:p w14:paraId="1218F706" w14:textId="69CBA20B" w:rsidR="00907EE7" w:rsidRDefault="00907EE7" w:rsidP="00907EE7">
      <w:pPr>
        <w:pStyle w:val="Heading3"/>
        <w:rPr>
          <w:rFonts w:ascii="Times New Roman" w:hAnsi="Times New Roman" w:cs="Times New Roman"/>
          <w:b/>
          <w:color w:val="auto"/>
        </w:rPr>
      </w:pPr>
      <w:bookmarkStart w:id="335" w:name="_Toc137787615"/>
      <w:r>
        <w:rPr>
          <w:rFonts w:ascii="Times New Roman" w:hAnsi="Times New Roman" w:cs="Times New Roman"/>
          <w:b/>
          <w:color w:val="auto"/>
        </w:rPr>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35"/>
    </w:p>
    <w:p w14:paraId="06D41AE8" w14:textId="77777777" w:rsidR="00907EE7" w:rsidRPr="00334A1B" w:rsidRDefault="00907EE7" w:rsidP="00334A1B"/>
    <w:p w14:paraId="4E4D6951" w14:textId="02913A83" w:rsidR="00C03062" w:rsidRPr="003567E6" w:rsidRDefault="00334A1B" w:rsidP="00C03062">
      <w:pPr>
        <w:rPr>
          <w:sz w:val="28"/>
        </w:rPr>
      </w:pPr>
      <w:r w:rsidRPr="003567E6">
        <w:rPr>
          <w:sz w:val="28"/>
        </w:rPr>
        <w:lastRenderedPageBreak/>
        <w:t>Use Case: Register.</w:t>
      </w:r>
    </w:p>
    <w:p w14:paraId="187E572F" w14:textId="5BB90BC8" w:rsidR="00334A1B" w:rsidRDefault="00334A1B" w:rsidP="00C03062">
      <w:r>
        <w:rPr>
          <w:noProof/>
          <w:lang w:bidi="ar-SA"/>
        </w:rPr>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16">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6505D40A" w14:textId="2FBD1ECB" w:rsidR="00334A1B" w:rsidRPr="003567E6" w:rsidRDefault="00334A1B" w:rsidP="00C03062">
      <w:pPr>
        <w:rPr>
          <w:sz w:val="28"/>
        </w:rPr>
      </w:pPr>
      <w:r w:rsidRPr="003567E6">
        <w:rPr>
          <w:sz w:val="28"/>
        </w:rPr>
        <w:t>Use Case: Login.</w:t>
      </w:r>
    </w:p>
    <w:p w14:paraId="05532479" w14:textId="682E0952" w:rsidR="00334A1B" w:rsidRDefault="003567E6" w:rsidP="00C03062">
      <w:r>
        <w:rPr>
          <w:noProof/>
          <w:lang w:bidi="ar-SA"/>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17">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49286BB3" w14:textId="04BCD85B" w:rsidR="002E41F2" w:rsidRPr="00C03062" w:rsidRDefault="002E41F2" w:rsidP="00C03062">
      <w:r>
        <w:t>Use Case: Apply for Admission.</w:t>
      </w:r>
    </w:p>
    <w:p w14:paraId="6515AD1F" w14:textId="05CCDF24" w:rsidR="00C03062" w:rsidRDefault="002E41F2" w:rsidP="00C03062">
      <w:r>
        <w:rPr>
          <w:noProof/>
          <w:lang w:bidi="ar-SA"/>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18">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58EC194E" w14:textId="77777777" w:rsidR="000E4FF9" w:rsidRDefault="001E508D" w:rsidP="00907EE7">
      <w:pPr>
        <w:rPr>
          <w:noProof/>
          <w:lang w:bidi="ar-SA"/>
        </w:rPr>
      </w:pPr>
      <w:r>
        <w:t>Use Case: Generate Admission Fee Challan:</w:t>
      </w:r>
    </w:p>
    <w:p w14:paraId="7493BC52" w14:textId="77777777" w:rsidR="000E4FF9" w:rsidRDefault="000E4FF9" w:rsidP="000E4FF9">
      <w:pPr>
        <w:pStyle w:val="Heading3"/>
        <w:rPr>
          <w:rFonts w:ascii="Times New Roman" w:hAnsi="Times New Roman" w:cs="Times New Roman"/>
          <w:b/>
          <w:color w:val="auto"/>
        </w:rPr>
      </w:pPr>
      <w:r>
        <w:rPr>
          <w:rFonts w:ascii="Times New Roman" w:hAnsi="Times New Roman" w:cs="Times New Roman"/>
          <w:b/>
          <w:color w:val="auto"/>
        </w:rPr>
        <w:lastRenderedPageBreak/>
        <w:t>Ibrahim</w:t>
      </w:r>
      <w:r w:rsidRPr="00615225">
        <w:rPr>
          <w:rFonts w:ascii="Times New Roman" w:hAnsi="Times New Roman" w:cs="Times New Roman"/>
          <w:b/>
          <w:color w:val="auto"/>
        </w:rPr>
        <w:t xml:space="preserve"> (FA21-BSE-</w:t>
      </w:r>
      <w:r>
        <w:rPr>
          <w:rFonts w:ascii="Times New Roman" w:hAnsi="Times New Roman" w:cs="Times New Roman"/>
          <w:b/>
          <w:color w:val="auto"/>
        </w:rPr>
        <w:t>186</w:t>
      </w:r>
      <w:r w:rsidRPr="00615225">
        <w:rPr>
          <w:rFonts w:ascii="Times New Roman" w:hAnsi="Times New Roman" w:cs="Times New Roman"/>
          <w:b/>
          <w:color w:val="auto"/>
        </w:rPr>
        <w:t>)</w:t>
      </w:r>
    </w:p>
    <w:p w14:paraId="732F2BF2" w14:textId="349F28C7" w:rsidR="001E508D" w:rsidRDefault="001E508D" w:rsidP="00907EE7">
      <w:r>
        <w:rPr>
          <w:noProof/>
          <w:lang w:bidi="ar-SA"/>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19">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Ahtisham ul haq</w:t>
      </w:r>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7B9F5F89" w14:textId="2731D2E6"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lang w:bidi="ar-SA"/>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lang w:bidi="ar-SA"/>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lang w:bidi="ar-SA"/>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lang w:bidi="ar-SA"/>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6" w:name="_Toc134216256"/>
      <w:bookmarkStart w:id="337" w:name="_Toc137787649"/>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36"/>
      <w:r>
        <w:rPr>
          <w:b w:val="0"/>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37"/>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lastRenderedPageBreak/>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University admission system</w:t>
            </w:r>
          </w:p>
          <w:p w14:paraId="270D3140" w14:textId="6316B94B"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saved on the University Admission System for processing by the University system</w:t>
            </w:r>
          </w:p>
          <w:p w14:paraId="1D6112A0" w14:textId="4EC432C9" w:rsidR="003A43B8" w:rsidRPr="00B03702" w:rsidRDefault="003A43B8" w:rsidP="00B03702">
            <w:pPr>
              <w:jc w:val="both"/>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38"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applicant's personal information and documents must have been submitted and recorded in the system</w:t>
            </w:r>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38"/>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9"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39"/>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pPr>
        <w:rPr>
          <w:lang w:bidi="ar-SA"/>
        </w:rPr>
      </w:pPr>
      <w:bookmarkStart w:id="340" w:name="_Toc136465934"/>
    </w:p>
    <w:p w14:paraId="3670EE95" w14:textId="77777777" w:rsidR="00C631FF" w:rsidRDefault="00C631FF" w:rsidP="00C631FF">
      <w:pPr>
        <w:rPr>
          <w:lang w:bidi="ar-SA"/>
        </w:rPr>
      </w:pPr>
    </w:p>
    <w:p w14:paraId="5FD754F6" w14:textId="77777777" w:rsidR="00C631FF" w:rsidRPr="00C631FF" w:rsidRDefault="00C631FF" w:rsidP="00C631FF">
      <w:pPr>
        <w:rPr>
          <w:lang w:bidi="ar-SA"/>
        </w:rPr>
      </w:pPr>
    </w:p>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0"/>
    </w:p>
    <w:p w14:paraId="24E794AF" w14:textId="77777777" w:rsidR="00B73936" w:rsidRDefault="00B73936" w:rsidP="00B73936">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1" w:name="_Toc136465935"/>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341"/>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3FCB0C" w14:textId="77777777" w:rsidR="00B73936" w:rsidRPr="00A47E12" w:rsidRDefault="00B73936" w:rsidP="00B73936">
      <w:pPr>
        <w:rPr>
          <w:lang w:bidi="ar-SA"/>
        </w:rPr>
      </w:pPr>
    </w:p>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2" w:name="_Toc137787656"/>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 w:val="0"/>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2"/>
    </w:p>
    <w:p w14:paraId="6402B57D" w14:textId="77777777" w:rsidR="00F472B0" w:rsidRDefault="00F472B0" w:rsidP="00F472B0">
      <w:pPr>
        <w:pStyle w:val="Heading2"/>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3" w:name="_Toc137787657"/>
      <w:r>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3"/>
      <w:r w:rsidRPr="00690523">
        <w:rPr>
          <w:rFonts w:ascii="Times New Roman" w:hAnsi="Times New Roman" w:cs="Times New Roman"/>
          <w:color w:val="000000" w:themeColor="text1"/>
          <w:sz w:val="28"/>
          <w:szCs w:val="28"/>
          <w:u w:val="single"/>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4D1FF7" w14:textId="77777777" w:rsidR="00C63392" w:rsidRDefault="00C63392" w:rsidP="00C63392">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682B4A3E" w14:textId="5FCC1426" w:rsidR="00F6585D" w:rsidRDefault="00F6585D" w:rsidP="003006C3">
      <w:pPr>
        <w:pStyle w:val="doclist"/>
      </w:pPr>
    </w:p>
    <w:p w14:paraId="332DD7AA" w14:textId="00B750C8" w:rsidR="00F6585D" w:rsidRDefault="00F6585D"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3D2798B1" w:rsidR="00F6585D" w:rsidRDefault="00F6585D" w:rsidP="003006C3">
      <w:pPr>
        <w:pStyle w:val="doclist"/>
      </w:pPr>
    </w:p>
    <w:p w14:paraId="3319863C" w14:textId="6848AB67" w:rsidR="005E7272" w:rsidRDefault="005E7272" w:rsidP="003006C3">
      <w:pPr>
        <w:pStyle w:val="doclist"/>
      </w:pPr>
    </w:p>
    <w:p w14:paraId="111A2BE7" w14:textId="77777777" w:rsidR="005E7272" w:rsidRPr="005E7272" w:rsidRDefault="005E7272" w:rsidP="005E7272">
      <w:pPr>
        <w:rPr>
          <w:lang w:bidi="ar-SA"/>
        </w:rPr>
      </w:pPr>
    </w:p>
    <w:p w14:paraId="54E80C83" w14:textId="77777777" w:rsidR="005E7272" w:rsidRPr="005E7272" w:rsidRDefault="005E7272" w:rsidP="005E7272">
      <w:pPr>
        <w:rPr>
          <w:lang w:bidi="ar-SA"/>
        </w:rPr>
      </w:pPr>
    </w:p>
    <w:p w14:paraId="46E48854" w14:textId="6534CE10" w:rsidR="005E7272" w:rsidRDefault="005E7272" w:rsidP="005E7272">
      <w:pPr>
        <w:rPr>
          <w:lang w:bidi="ar-SA"/>
        </w:rPr>
      </w:pPr>
    </w:p>
    <w:p w14:paraId="35D218CD" w14:textId="1D42877B" w:rsidR="00F6585D" w:rsidRPr="005E7272" w:rsidRDefault="005E7272" w:rsidP="005E7272">
      <w:pPr>
        <w:tabs>
          <w:tab w:val="left" w:pos="7020"/>
        </w:tabs>
        <w:rPr>
          <w:lang w:bidi="ar-SA"/>
        </w:rPr>
      </w:pPr>
      <w:r>
        <w:rPr>
          <w:lang w:bidi="ar-SA"/>
        </w:rP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F7920" w14:textId="77777777" w:rsidR="00CD2964" w:rsidRDefault="00CD2964" w:rsidP="00B86F4D">
      <w:pPr>
        <w:spacing w:after="0" w:line="240" w:lineRule="auto"/>
      </w:pPr>
      <w:r>
        <w:separator/>
      </w:r>
    </w:p>
  </w:endnote>
  <w:endnote w:type="continuationSeparator" w:id="0">
    <w:p w14:paraId="5CF9A457" w14:textId="77777777" w:rsidR="00CD2964" w:rsidRDefault="00CD2964"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6B588" w14:textId="77777777" w:rsidR="00CD2964" w:rsidRDefault="00CD2964" w:rsidP="00B86F4D">
      <w:pPr>
        <w:spacing w:after="0" w:line="240" w:lineRule="auto"/>
      </w:pPr>
      <w:r>
        <w:separator/>
      </w:r>
    </w:p>
  </w:footnote>
  <w:footnote w:type="continuationSeparator" w:id="0">
    <w:p w14:paraId="6AC63C56" w14:textId="77777777" w:rsidR="00CD2964" w:rsidRDefault="00CD2964"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36888"/>
    <w:rsid w:val="00040E61"/>
    <w:rsid w:val="00041ED1"/>
    <w:rsid w:val="00045FA0"/>
    <w:rsid w:val="00054B4C"/>
    <w:rsid w:val="00055967"/>
    <w:rsid w:val="0006100C"/>
    <w:rsid w:val="000769E3"/>
    <w:rsid w:val="00080A50"/>
    <w:rsid w:val="000823B3"/>
    <w:rsid w:val="00085669"/>
    <w:rsid w:val="00094C04"/>
    <w:rsid w:val="000A061D"/>
    <w:rsid w:val="000A4A3C"/>
    <w:rsid w:val="000B3DA5"/>
    <w:rsid w:val="000C0097"/>
    <w:rsid w:val="000C5EC4"/>
    <w:rsid w:val="000D1431"/>
    <w:rsid w:val="000E0D44"/>
    <w:rsid w:val="000E4FF9"/>
    <w:rsid w:val="000E7388"/>
    <w:rsid w:val="000F13E1"/>
    <w:rsid w:val="000F43B6"/>
    <w:rsid w:val="0011549C"/>
    <w:rsid w:val="001200CA"/>
    <w:rsid w:val="00121F0B"/>
    <w:rsid w:val="00144677"/>
    <w:rsid w:val="00152818"/>
    <w:rsid w:val="001532A9"/>
    <w:rsid w:val="00160D22"/>
    <w:rsid w:val="001639AC"/>
    <w:rsid w:val="00165A69"/>
    <w:rsid w:val="00165AE1"/>
    <w:rsid w:val="001666CF"/>
    <w:rsid w:val="001773AF"/>
    <w:rsid w:val="00187610"/>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7B3B"/>
    <w:rsid w:val="006B268F"/>
    <w:rsid w:val="006B7BD3"/>
    <w:rsid w:val="006C7512"/>
    <w:rsid w:val="006D21A1"/>
    <w:rsid w:val="006D739D"/>
    <w:rsid w:val="006D7AB4"/>
    <w:rsid w:val="006F3224"/>
    <w:rsid w:val="00702B55"/>
    <w:rsid w:val="00704DBA"/>
    <w:rsid w:val="007126D1"/>
    <w:rsid w:val="007267F5"/>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4361"/>
    <w:rsid w:val="00834370"/>
    <w:rsid w:val="00844B1C"/>
    <w:rsid w:val="00845911"/>
    <w:rsid w:val="008557B2"/>
    <w:rsid w:val="00882EDD"/>
    <w:rsid w:val="0089042E"/>
    <w:rsid w:val="00896890"/>
    <w:rsid w:val="00896A8C"/>
    <w:rsid w:val="008A23E8"/>
    <w:rsid w:val="008B3617"/>
    <w:rsid w:val="008D0D7B"/>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474C"/>
    <w:rsid w:val="00A46B5A"/>
    <w:rsid w:val="00A54339"/>
    <w:rsid w:val="00A6087E"/>
    <w:rsid w:val="00A62F03"/>
    <w:rsid w:val="00A72D79"/>
    <w:rsid w:val="00A733DB"/>
    <w:rsid w:val="00A83AD5"/>
    <w:rsid w:val="00A85552"/>
    <w:rsid w:val="00A931CA"/>
    <w:rsid w:val="00AC1735"/>
    <w:rsid w:val="00AD1B15"/>
    <w:rsid w:val="00AD490E"/>
    <w:rsid w:val="00AD6DD5"/>
    <w:rsid w:val="00AE69CD"/>
    <w:rsid w:val="00B03702"/>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2964"/>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175"/>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locked/>
    <w:rsid w:val="00FD18A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nhideWhenUsed/>
    <w:qFormat/>
    <w:locked/>
    <w:rsid w:val="0014467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rsid w:val="00FD18AF"/>
    <w:rPr>
      <w:rFonts w:asciiTheme="majorHAnsi" w:eastAsiaTheme="majorEastAsia" w:hAnsiTheme="majorHAnsi" w:cstheme="majorBidi"/>
      <w:color w:val="1F4D78"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2E74B5"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2E74B5"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qFormat/>
    <w:locked/>
    <w:rsid w:val="00144677"/>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Subtitle">
    <w:name w:val="Subtitle"/>
    <w:basedOn w:val="Normal"/>
    <w:next w:val="Normal"/>
    <w:link w:val="SubtitleChar"/>
    <w:qFormat/>
    <w:locked/>
    <w:rsid w:val="00F5042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F50425"/>
    <w:rPr>
      <w:rFonts w:asciiTheme="minorHAnsi" w:eastAsiaTheme="minorEastAsia" w:hAnsiTheme="minorHAnsi" w:cstheme="minorBidi"/>
      <w:color w:val="5A5A5A" w:themeColor="text1" w:themeTint="A5"/>
      <w:spacing w:val="15"/>
      <w:sz w:val="22"/>
      <w:szCs w:val="22"/>
      <w:lang w:bidi="ur-PK"/>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rsid w:val="00144677"/>
    <w:rPr>
      <w:rFonts w:asciiTheme="majorHAnsi" w:eastAsiaTheme="majorEastAsia" w:hAnsiTheme="majorHAnsi" w:cstheme="majorBidi"/>
      <w:color w:val="1F4D78" w:themeColor="accent1" w:themeShade="7F"/>
      <w:sz w:val="22"/>
      <w:szCs w:val="22"/>
      <w:lang w:bidi="ur-PK"/>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asciiTheme="minorHAnsi" w:eastAsiaTheme="minorHAnsi" w:hAnsiTheme="minorHAnsi" w:cstheme="minorBidi"/>
      <w:sz w:val="22"/>
      <w:szCs w:val="22"/>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64</Pages>
  <Words>9977</Words>
  <Characters>56871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180</cp:revision>
  <dcterms:created xsi:type="dcterms:W3CDTF">2023-04-09T04:06:00Z</dcterms:created>
  <dcterms:modified xsi:type="dcterms:W3CDTF">2023-07-05T13:47:00Z</dcterms:modified>
</cp:coreProperties>
</file>